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055AFA" w14:textId="77777777" w:rsidR="00545FF2" w:rsidRPr="00EE4A5C" w:rsidRDefault="00195E8F" w:rsidP="00D76229">
      <w:pPr>
        <w:spacing w:line="360" w:lineRule="auto"/>
        <w:jc w:val="center"/>
        <w:rPr>
          <w:szCs w:val="24"/>
        </w:rPr>
      </w:pPr>
      <w:r w:rsidRPr="00EE4A5C">
        <w:rPr>
          <w:szCs w:val="24"/>
        </w:rPr>
        <w:t>GYM</w:t>
      </w:r>
      <w:r w:rsidR="000D301B" w:rsidRPr="00EE4A5C">
        <w:rPr>
          <w:szCs w:val="24"/>
        </w:rPr>
        <w:t>NA</w:t>
      </w:r>
      <w:r w:rsidRPr="00EE4A5C">
        <w:rPr>
          <w:szCs w:val="24"/>
        </w:rPr>
        <w:t xml:space="preserve">SIUM OTTOBRUNN </w:t>
      </w:r>
    </w:p>
    <w:p w14:paraId="727FDE04" w14:textId="77777777" w:rsidR="00195E8F" w:rsidRPr="00EE4A5C" w:rsidRDefault="00195E8F" w:rsidP="00D76229">
      <w:pPr>
        <w:spacing w:line="360" w:lineRule="auto"/>
        <w:jc w:val="center"/>
        <w:rPr>
          <w:szCs w:val="24"/>
        </w:rPr>
      </w:pPr>
    </w:p>
    <w:p w14:paraId="2E753E4F" w14:textId="77777777" w:rsidR="00195E8F" w:rsidRPr="005677AF" w:rsidRDefault="00195E8F" w:rsidP="00D76229">
      <w:pPr>
        <w:spacing w:line="360" w:lineRule="auto"/>
        <w:jc w:val="center"/>
        <w:rPr>
          <w:szCs w:val="24"/>
        </w:rPr>
      </w:pPr>
      <w:r w:rsidRPr="00EE4A5C">
        <w:rPr>
          <w:szCs w:val="24"/>
        </w:rPr>
        <w:t xml:space="preserve">Oberstufenjahrgang </w:t>
      </w:r>
      <w:r w:rsidRPr="005677AF">
        <w:rPr>
          <w:szCs w:val="24"/>
          <w:highlight w:val="yellow"/>
          <w:rPrChange w:id="0" w:author="Office2016S0116" w:date="2018-10-25T20:35:00Z">
            <w:rPr>
              <w:szCs w:val="24"/>
            </w:rPr>
          </w:rPrChange>
        </w:rPr>
        <w:t>2017/19</w:t>
      </w:r>
    </w:p>
    <w:p w14:paraId="62E4241B" w14:textId="77777777" w:rsidR="00195E8F" w:rsidRPr="005677AF" w:rsidRDefault="00195E8F" w:rsidP="00D76229">
      <w:pPr>
        <w:spacing w:line="360" w:lineRule="auto"/>
        <w:jc w:val="center"/>
        <w:rPr>
          <w:szCs w:val="24"/>
        </w:rPr>
      </w:pPr>
    </w:p>
    <w:p w14:paraId="6549FD9E" w14:textId="77777777" w:rsidR="00195E8F" w:rsidRPr="005677AF" w:rsidRDefault="00195E8F" w:rsidP="00D76229">
      <w:pPr>
        <w:spacing w:line="360" w:lineRule="auto"/>
        <w:jc w:val="center"/>
        <w:rPr>
          <w:szCs w:val="24"/>
        </w:rPr>
      </w:pPr>
      <w:r w:rsidRPr="005677AF">
        <w:rPr>
          <w:szCs w:val="24"/>
        </w:rPr>
        <w:t xml:space="preserve">Seminarfach Informatik </w:t>
      </w:r>
    </w:p>
    <w:p w14:paraId="6293801F" w14:textId="77777777" w:rsidR="00195E8F" w:rsidRPr="005677AF" w:rsidRDefault="00195E8F" w:rsidP="00D76229">
      <w:pPr>
        <w:spacing w:line="360" w:lineRule="auto"/>
        <w:jc w:val="center"/>
        <w:rPr>
          <w:szCs w:val="24"/>
        </w:rPr>
      </w:pPr>
    </w:p>
    <w:p w14:paraId="4FA70A6A" w14:textId="77777777" w:rsidR="00195E8F" w:rsidRPr="005677AF" w:rsidRDefault="00195E8F" w:rsidP="00D76229">
      <w:pPr>
        <w:spacing w:line="360" w:lineRule="auto"/>
        <w:jc w:val="center"/>
        <w:rPr>
          <w:szCs w:val="24"/>
        </w:rPr>
      </w:pPr>
      <w:r w:rsidRPr="005677AF">
        <w:rPr>
          <w:szCs w:val="24"/>
        </w:rPr>
        <w:t xml:space="preserve">Seminararbeit </w:t>
      </w:r>
    </w:p>
    <w:p w14:paraId="56476697" w14:textId="77777777" w:rsidR="00195E8F" w:rsidRPr="005677AF" w:rsidRDefault="00195E8F" w:rsidP="00D76229">
      <w:pPr>
        <w:spacing w:line="360" w:lineRule="auto"/>
        <w:jc w:val="center"/>
        <w:rPr>
          <w:szCs w:val="24"/>
        </w:rPr>
      </w:pPr>
    </w:p>
    <w:p w14:paraId="0C377FC8" w14:textId="77777777" w:rsidR="00195E8F" w:rsidRPr="005677AF" w:rsidRDefault="00195E8F" w:rsidP="00D76229">
      <w:pPr>
        <w:spacing w:line="360" w:lineRule="auto"/>
        <w:jc w:val="center"/>
        <w:rPr>
          <w:szCs w:val="24"/>
        </w:rPr>
      </w:pPr>
    </w:p>
    <w:p w14:paraId="482DD5BA" w14:textId="77777777" w:rsidR="00195E8F" w:rsidRPr="005677AF" w:rsidRDefault="00195E8F" w:rsidP="00D76229">
      <w:pPr>
        <w:spacing w:line="360" w:lineRule="auto"/>
        <w:jc w:val="center"/>
        <w:rPr>
          <w:szCs w:val="24"/>
        </w:rPr>
      </w:pPr>
    </w:p>
    <w:p w14:paraId="216D11A5" w14:textId="77777777" w:rsidR="00195E8F" w:rsidRPr="005677AF" w:rsidRDefault="00195E8F" w:rsidP="00D76229">
      <w:pPr>
        <w:pStyle w:val="Titel"/>
        <w:spacing w:line="360" w:lineRule="auto"/>
        <w:jc w:val="center"/>
      </w:pPr>
      <w:r w:rsidRPr="005677AF">
        <w:t xml:space="preserve">Kalender auf Basis von XML </w:t>
      </w:r>
    </w:p>
    <w:p w14:paraId="704AAEF2" w14:textId="77777777" w:rsidR="00195E8F" w:rsidRPr="005677AF" w:rsidRDefault="00195E8F" w:rsidP="00D76229">
      <w:pPr>
        <w:spacing w:line="360" w:lineRule="auto"/>
        <w:jc w:val="center"/>
        <w:rPr>
          <w:szCs w:val="24"/>
        </w:rPr>
      </w:pPr>
    </w:p>
    <w:p w14:paraId="7C26691B" w14:textId="77777777" w:rsidR="00195E8F" w:rsidRPr="005677AF" w:rsidRDefault="000D301B" w:rsidP="00D76229">
      <w:pPr>
        <w:spacing w:line="360" w:lineRule="auto"/>
        <w:ind w:left="2124" w:firstLine="708"/>
        <w:rPr>
          <w:szCs w:val="24"/>
        </w:rPr>
      </w:pPr>
      <w:r w:rsidRPr="005677AF">
        <w:rPr>
          <w:szCs w:val="24"/>
        </w:rPr>
        <w:t xml:space="preserve">Verfasser: </w:t>
      </w:r>
      <w:r w:rsidRPr="005677AF">
        <w:rPr>
          <w:szCs w:val="24"/>
        </w:rPr>
        <w:tab/>
      </w:r>
      <w:r w:rsidRPr="005677AF">
        <w:rPr>
          <w:szCs w:val="24"/>
        </w:rPr>
        <w:tab/>
      </w:r>
      <w:r w:rsidR="00195E8F" w:rsidRPr="005677AF">
        <w:rPr>
          <w:szCs w:val="24"/>
        </w:rPr>
        <w:t xml:space="preserve">Eric Brendel </w:t>
      </w:r>
    </w:p>
    <w:p w14:paraId="689B1FED" w14:textId="1E8E99E2" w:rsidR="00195E8F" w:rsidRPr="005677AF" w:rsidRDefault="00195E8F" w:rsidP="00D76229">
      <w:pPr>
        <w:spacing w:line="360" w:lineRule="auto"/>
        <w:ind w:left="2124" w:firstLine="708"/>
        <w:rPr>
          <w:szCs w:val="24"/>
        </w:rPr>
      </w:pPr>
      <w:r w:rsidRPr="005677AF">
        <w:rPr>
          <w:szCs w:val="24"/>
        </w:rPr>
        <w:t>Seminar</w:t>
      </w:r>
      <w:r w:rsidR="000D301B" w:rsidRPr="005677AF">
        <w:rPr>
          <w:szCs w:val="24"/>
        </w:rPr>
        <w:t xml:space="preserve">leiter: </w:t>
      </w:r>
      <w:r w:rsidR="000D301B" w:rsidRPr="005677AF">
        <w:rPr>
          <w:szCs w:val="24"/>
        </w:rPr>
        <w:tab/>
      </w:r>
      <w:ins w:id="1" w:author="EDUS0116 OfficeS0116" w:date="2018-10-29T14:52:00Z">
        <w:r w:rsidR="00AD4F36">
          <w:rPr>
            <w:szCs w:val="24"/>
          </w:rPr>
          <w:t>OSt</w:t>
        </w:r>
      </w:ins>
      <w:ins w:id="2" w:author="EDUS0116 OfficeS0116" w:date="2018-10-29T14:53:00Z">
        <w:r w:rsidR="00AD4F36">
          <w:rPr>
            <w:szCs w:val="24"/>
          </w:rPr>
          <w:t xml:space="preserve">R </w:t>
        </w:r>
      </w:ins>
      <w:r w:rsidR="000D301B" w:rsidRPr="005677AF">
        <w:rPr>
          <w:szCs w:val="24"/>
        </w:rPr>
        <w:t>P</w:t>
      </w:r>
      <w:r w:rsidRPr="005677AF">
        <w:rPr>
          <w:szCs w:val="24"/>
        </w:rPr>
        <w:t xml:space="preserve">eter </w:t>
      </w:r>
      <w:proofErr w:type="spellStart"/>
      <w:r w:rsidRPr="005677AF">
        <w:rPr>
          <w:szCs w:val="24"/>
        </w:rPr>
        <w:t>Brichzin</w:t>
      </w:r>
      <w:proofErr w:type="spellEnd"/>
    </w:p>
    <w:p w14:paraId="2224AF53" w14:textId="77777777" w:rsidR="00195E8F" w:rsidRPr="005677AF" w:rsidRDefault="000D301B" w:rsidP="00D76229">
      <w:pPr>
        <w:spacing w:line="360" w:lineRule="auto"/>
        <w:ind w:left="2124" w:firstLine="708"/>
        <w:rPr>
          <w:szCs w:val="24"/>
        </w:rPr>
      </w:pPr>
      <w:r w:rsidRPr="005677AF">
        <w:rPr>
          <w:szCs w:val="24"/>
        </w:rPr>
        <w:t>Bewertung:</w:t>
      </w:r>
      <w:r w:rsidR="00195E8F" w:rsidRPr="005677AF">
        <w:rPr>
          <w:szCs w:val="24"/>
        </w:rPr>
        <w:t xml:space="preserve"> </w:t>
      </w:r>
      <w:r w:rsidRPr="005677AF">
        <w:rPr>
          <w:szCs w:val="24"/>
        </w:rPr>
        <w:tab/>
      </w:r>
      <w:r w:rsidRPr="005677AF">
        <w:rPr>
          <w:szCs w:val="24"/>
        </w:rPr>
        <w:tab/>
      </w:r>
      <w:r w:rsidR="00195E8F" w:rsidRPr="005677AF">
        <w:rPr>
          <w:szCs w:val="24"/>
        </w:rPr>
        <w:t xml:space="preserve">…………. Punkte </w:t>
      </w:r>
    </w:p>
    <w:p w14:paraId="7466D007" w14:textId="77777777" w:rsidR="00195E8F" w:rsidRPr="005677AF" w:rsidRDefault="00195E8F" w:rsidP="00D76229">
      <w:pPr>
        <w:spacing w:line="360" w:lineRule="auto"/>
        <w:jc w:val="center"/>
        <w:rPr>
          <w:szCs w:val="24"/>
        </w:rPr>
      </w:pPr>
    </w:p>
    <w:p w14:paraId="27478452" w14:textId="77777777" w:rsidR="00195E8F" w:rsidRPr="005677AF" w:rsidRDefault="00195E8F" w:rsidP="00D76229">
      <w:pPr>
        <w:spacing w:line="360" w:lineRule="auto"/>
        <w:jc w:val="center"/>
        <w:rPr>
          <w:szCs w:val="24"/>
        </w:rPr>
      </w:pPr>
      <w:r w:rsidRPr="005677AF">
        <w:rPr>
          <w:szCs w:val="24"/>
        </w:rPr>
        <w:t>Unterschrift des Seminarleiter</w:t>
      </w:r>
      <w:r w:rsidR="000D301B" w:rsidRPr="005677AF">
        <w:rPr>
          <w:szCs w:val="24"/>
        </w:rPr>
        <w:t>s</w:t>
      </w:r>
      <w:r w:rsidRPr="005677AF">
        <w:rPr>
          <w:szCs w:val="24"/>
        </w:rPr>
        <w:t>: …………………</w:t>
      </w:r>
      <w:r w:rsidR="002120DA" w:rsidRPr="005677AF">
        <w:rPr>
          <w:szCs w:val="24"/>
        </w:rPr>
        <w:t>…</w:t>
      </w:r>
      <w:proofErr w:type="gramStart"/>
      <w:r w:rsidR="002120DA" w:rsidRPr="005677AF">
        <w:rPr>
          <w:szCs w:val="24"/>
        </w:rPr>
        <w:t>……</w:t>
      </w:r>
      <w:r w:rsidRPr="005677AF">
        <w:rPr>
          <w:szCs w:val="24"/>
        </w:rPr>
        <w:t>.</w:t>
      </w:r>
      <w:proofErr w:type="gramEnd"/>
      <w:r w:rsidRPr="005677AF">
        <w:rPr>
          <w:szCs w:val="24"/>
        </w:rPr>
        <w:t>.</w:t>
      </w:r>
    </w:p>
    <w:p w14:paraId="7DAC074A" w14:textId="77777777" w:rsidR="00195E8F" w:rsidRPr="005677AF" w:rsidRDefault="00195E8F" w:rsidP="00D76229">
      <w:pPr>
        <w:spacing w:line="360" w:lineRule="auto"/>
        <w:jc w:val="center"/>
        <w:rPr>
          <w:szCs w:val="24"/>
        </w:rPr>
      </w:pPr>
    </w:p>
    <w:p w14:paraId="4BA0A95A" w14:textId="77777777" w:rsidR="00195E8F" w:rsidRPr="005677AF" w:rsidRDefault="00195E8F" w:rsidP="00D76229">
      <w:pPr>
        <w:spacing w:line="360" w:lineRule="auto"/>
        <w:jc w:val="center"/>
        <w:rPr>
          <w:szCs w:val="24"/>
        </w:rPr>
      </w:pPr>
    </w:p>
    <w:p w14:paraId="6D8DCB1E" w14:textId="77777777" w:rsidR="00AC5B94" w:rsidRPr="005677AF" w:rsidRDefault="00AC5B94" w:rsidP="00D76229">
      <w:pPr>
        <w:spacing w:line="360" w:lineRule="auto"/>
        <w:jc w:val="center"/>
        <w:rPr>
          <w:szCs w:val="24"/>
        </w:rPr>
      </w:pPr>
      <w:bookmarkStart w:id="3" w:name="_GoBack"/>
      <w:bookmarkEnd w:id="3"/>
    </w:p>
    <w:p w14:paraId="73B62D8A" w14:textId="3F5EE3DB" w:rsidR="00AC5B94" w:rsidRPr="005677AF" w:rsidRDefault="00AC5B94" w:rsidP="00D76229">
      <w:pPr>
        <w:spacing w:line="360" w:lineRule="auto"/>
        <w:jc w:val="center"/>
        <w:rPr>
          <w:szCs w:val="24"/>
        </w:rPr>
      </w:pPr>
    </w:p>
    <w:p w14:paraId="2EFDF9D9" w14:textId="57250960" w:rsidR="00AC5B94" w:rsidRPr="005677AF" w:rsidRDefault="00AC5B94" w:rsidP="00D76229">
      <w:pPr>
        <w:spacing w:line="360" w:lineRule="auto"/>
        <w:jc w:val="center"/>
        <w:rPr>
          <w:szCs w:val="24"/>
        </w:rPr>
      </w:pPr>
    </w:p>
    <w:p w14:paraId="6066D744" w14:textId="36582C37" w:rsidR="00AC5B94" w:rsidRPr="005677AF" w:rsidRDefault="000320A9" w:rsidP="00110584">
      <w:pPr>
        <w:spacing w:line="360" w:lineRule="auto"/>
        <w:rPr>
          <w:szCs w:val="24"/>
        </w:rPr>
      </w:pPr>
      <w:ins w:id="4" w:author="Office2016S0116" w:date="2018-11-01T17:54:00Z">
        <w:r>
          <w:rPr>
            <w:noProof/>
            <w:szCs w:val="24"/>
          </w:rPr>
          <mc:AlternateContent>
            <mc:Choice Requires="wps">
              <w:drawing>
                <wp:anchor distT="0" distB="0" distL="114300" distR="114300" simplePos="0" relativeHeight="251696128" behindDoc="0" locked="0" layoutInCell="1" allowOverlap="1" wp14:anchorId="6FC2D8EE" wp14:editId="79612D69">
                  <wp:simplePos x="0" y="0"/>
                  <wp:positionH relativeFrom="column">
                    <wp:posOffset>4340611</wp:posOffset>
                  </wp:positionH>
                  <wp:positionV relativeFrom="paragraph">
                    <wp:posOffset>119463</wp:posOffset>
                  </wp:positionV>
                  <wp:extent cx="1411357" cy="592372"/>
                  <wp:effectExtent l="0" t="0" r="0" b="0"/>
                  <wp:wrapNone/>
                  <wp:docPr id="15" name="Rechteck 15"/>
                  <wp:cNvGraphicFramePr/>
                  <a:graphic xmlns:a="http://schemas.openxmlformats.org/drawingml/2006/main">
                    <a:graphicData uri="http://schemas.microsoft.com/office/word/2010/wordprocessingShape">
                      <wps:wsp>
                        <wps:cNvSpPr/>
                        <wps:spPr>
                          <a:xfrm>
                            <a:off x="0" y="0"/>
                            <a:ext cx="1411357" cy="5923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9C091B" id="Rechteck 15" o:spid="_x0000_s1026" style="position:absolute;margin-left:341.8pt;margin-top:9.4pt;width:111.15pt;height:46.6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" fillcolor="white [3212]" stroked="f" strokeweight="1pt"/>
              </w:pict>
            </mc:Fallback>
          </mc:AlternateContent>
        </w:r>
      </w:ins>
    </w:p>
    <w:sdt>
      <w:sdtPr>
        <w:rPr>
          <w:rFonts w:asciiTheme="minorHAnsi" w:eastAsiaTheme="minorHAnsi" w:hAnsiTheme="minorHAnsi" w:cstheme="minorBidi"/>
          <w:color w:val="auto"/>
          <w:sz w:val="24"/>
          <w:szCs w:val="22"/>
          <w:lang w:eastAsia="en-US"/>
        </w:rPr>
        <w:id w:val="-1561164636"/>
        <w:docPartObj>
          <w:docPartGallery w:val="Table of Contents"/>
          <w:docPartUnique/>
        </w:docPartObj>
      </w:sdtPr>
      <w:sdtEndPr>
        <w:rPr>
          <w:b/>
          <w:bCs/>
        </w:rPr>
      </w:sdtEndPr>
      <w:sdtContent>
        <w:p w14:paraId="645D38F2" w14:textId="77777777" w:rsidR="008E2CA3" w:rsidRPr="005677AF" w:rsidRDefault="008E2CA3" w:rsidP="00110584">
          <w:pPr>
            <w:pStyle w:val="Inhaltsverzeichnisberschrift"/>
            <w:spacing w:before="0" w:line="276" w:lineRule="auto"/>
          </w:pPr>
          <w:r w:rsidRPr="005677AF">
            <w:t>Inhaltsverzeichnis</w:t>
          </w:r>
        </w:p>
        <w:p w14:paraId="1D490612" w14:textId="0BD70FA3" w:rsidR="00AD4F36" w:rsidRDefault="008E2CA3">
          <w:pPr>
            <w:pStyle w:val="Verzeichnis1"/>
            <w:tabs>
              <w:tab w:val="right" w:leader="dot" w:pos="8493"/>
            </w:tabs>
            <w:rPr>
              <w:ins w:id="5" w:author="EDUS0116 OfficeS0116" w:date="2018-10-29T14:55:00Z"/>
              <w:rFonts w:cstheme="minorBidi"/>
              <w:noProof/>
            </w:rPr>
          </w:pPr>
          <w:r w:rsidRPr="00E64A3F">
            <w:fldChar w:fldCharType="begin"/>
          </w:r>
          <w:r w:rsidRPr="005677AF">
            <w:instrText xml:space="preserve"> TOC \o "1-3" \h \z \u </w:instrText>
          </w:r>
          <w:r w:rsidRPr="00E64A3F">
            <w:rPr>
              <w:rPrChange w:id="6" w:author="Office2016S0116" w:date="2018-10-25T20:35:00Z">
                <w:rPr>
                  <w:rFonts w:eastAsiaTheme="minorHAnsi" w:cstheme="minorBidi"/>
                  <w:b/>
                  <w:bCs/>
                  <w:sz w:val="24"/>
                  <w:lang w:eastAsia="en-US"/>
                </w:rPr>
              </w:rPrChange>
            </w:rPr>
            <w:fldChar w:fldCharType="separate"/>
          </w:r>
          <w:ins w:id="7" w:author="EDUS0116 OfficeS0116" w:date="2018-10-29T14:55:00Z">
            <w:r w:rsidR="00AD4F36" w:rsidRPr="00B35E3D">
              <w:rPr>
                <w:rStyle w:val="Hyperlink"/>
                <w:noProof/>
              </w:rPr>
              <w:fldChar w:fldCharType="begin"/>
            </w:r>
            <w:r w:rsidR="00AD4F36" w:rsidRPr="00B35E3D">
              <w:rPr>
                <w:rStyle w:val="Hyperlink"/>
                <w:noProof/>
              </w:rPr>
              <w:instrText xml:space="preserve"> </w:instrText>
            </w:r>
            <w:r w:rsidR="00AD4F36">
              <w:rPr>
                <w:noProof/>
              </w:rPr>
              <w:instrText>HYPERLINK \l "_Toc528588269"</w:instrText>
            </w:r>
            <w:r w:rsidR="00AD4F36" w:rsidRPr="00B35E3D">
              <w:rPr>
                <w:rStyle w:val="Hyperlink"/>
                <w:noProof/>
              </w:rPr>
              <w:instrText xml:space="preserve"> </w:instrText>
            </w:r>
            <w:r w:rsidR="00AD4F36" w:rsidRPr="00B35E3D">
              <w:rPr>
                <w:rStyle w:val="Hyperlink"/>
                <w:noProof/>
              </w:rPr>
              <w:fldChar w:fldCharType="separate"/>
            </w:r>
            <w:r w:rsidR="00AD4F36" w:rsidRPr="00B35E3D">
              <w:rPr>
                <w:rStyle w:val="Hyperlink"/>
                <w:noProof/>
              </w:rPr>
              <w:t>VORWORT</w:t>
            </w:r>
            <w:r w:rsidR="00AD4F36">
              <w:rPr>
                <w:noProof/>
                <w:webHidden/>
              </w:rPr>
              <w:tab/>
            </w:r>
            <w:r w:rsidR="00AD4F36">
              <w:rPr>
                <w:noProof/>
                <w:webHidden/>
              </w:rPr>
              <w:fldChar w:fldCharType="begin"/>
            </w:r>
            <w:r w:rsidR="00AD4F36">
              <w:rPr>
                <w:noProof/>
                <w:webHidden/>
              </w:rPr>
              <w:instrText xml:space="preserve"> PAGEREF _Toc528588269 \h </w:instrText>
            </w:r>
          </w:ins>
          <w:r w:rsidR="00AD4F36">
            <w:rPr>
              <w:noProof/>
              <w:webHidden/>
            </w:rPr>
          </w:r>
          <w:r w:rsidR="00AD4F36">
            <w:rPr>
              <w:noProof/>
              <w:webHidden/>
            </w:rPr>
            <w:fldChar w:fldCharType="separate"/>
          </w:r>
          <w:ins w:id="8" w:author="EDUS0116 OfficeS0116" w:date="2018-10-29T14:55:00Z">
            <w:r w:rsidR="00AD4F36">
              <w:rPr>
                <w:noProof/>
                <w:webHidden/>
              </w:rPr>
              <w:t>2</w:t>
            </w:r>
            <w:r w:rsidR="00AD4F36">
              <w:rPr>
                <w:noProof/>
                <w:webHidden/>
              </w:rPr>
              <w:fldChar w:fldCharType="end"/>
            </w:r>
            <w:r w:rsidR="00AD4F36" w:rsidRPr="00B35E3D">
              <w:rPr>
                <w:rStyle w:val="Hyperlink"/>
                <w:noProof/>
              </w:rPr>
              <w:fldChar w:fldCharType="end"/>
            </w:r>
          </w:ins>
        </w:p>
        <w:p w14:paraId="157A948B" w14:textId="63E83122" w:rsidR="00AD4F36" w:rsidRDefault="00AD4F36">
          <w:pPr>
            <w:pStyle w:val="Verzeichnis1"/>
            <w:tabs>
              <w:tab w:val="right" w:leader="dot" w:pos="8493"/>
            </w:tabs>
            <w:rPr>
              <w:ins w:id="9" w:author="EDUS0116 OfficeS0116" w:date="2018-10-29T14:55:00Z"/>
              <w:rFonts w:cstheme="minorBidi"/>
              <w:noProof/>
            </w:rPr>
          </w:pPr>
          <w:ins w:id="10"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"_Toc528588270"</w:instrText>
            </w:r>
            <w:r w:rsidRPr="00B35E3D">
              <w:rPr>
                <w:rStyle w:val="Hyperlink"/>
                <w:noProof/>
              </w:rPr>
              <w:instrText xml:space="preserve"> </w:instrText>
            </w:r>
            <w:r w:rsidRPr="00B35E3D">
              <w:rPr>
                <w:rStyle w:val="Hyperlink"/>
                <w:noProof/>
              </w:rPr>
              <w:fldChar w:fldCharType="separate"/>
            </w:r>
            <w:r w:rsidRPr="00B35E3D">
              <w:rPr>
                <w:rStyle w:val="Hyperlink"/>
                <w:noProof/>
              </w:rPr>
              <w:t>EINLEITUNG</w:t>
            </w:r>
            <w:r>
              <w:rPr>
                <w:noProof/>
                <w:webHidden/>
              </w:rPr>
              <w:tab/>
            </w:r>
            <w:r>
              <w:rPr>
                <w:noProof/>
                <w:webHidden/>
              </w:rPr>
              <w:fldChar w:fldCharType="begin"/>
            </w:r>
            <w:r>
              <w:rPr>
                <w:noProof/>
                <w:webHidden/>
              </w:rPr>
              <w:instrText xml:space="preserve"> PAGEREF _Toc528588270 \h </w:instrText>
            </w:r>
          </w:ins>
          <w:r>
            <w:rPr>
              <w:noProof/>
              <w:webHidden/>
            </w:rPr>
          </w:r>
          <w:r>
            <w:rPr>
              <w:noProof/>
              <w:webHidden/>
            </w:rPr>
            <w:fldChar w:fldCharType="separate"/>
          </w:r>
          <w:ins w:id="11" w:author="EDUS0116 OfficeS0116" w:date="2018-10-29T14:55:00Z">
            <w:r>
              <w:rPr>
                <w:noProof/>
                <w:webHidden/>
              </w:rPr>
              <w:t>2</w:t>
            </w:r>
            <w:r>
              <w:rPr>
                <w:noProof/>
                <w:webHidden/>
              </w:rPr>
              <w:fldChar w:fldCharType="end"/>
            </w:r>
            <w:r w:rsidRPr="00B35E3D">
              <w:rPr>
                <w:rStyle w:val="Hyperlink"/>
                <w:noProof/>
              </w:rPr>
              <w:fldChar w:fldCharType="end"/>
            </w:r>
          </w:ins>
        </w:p>
        <w:p w14:paraId="1AA14E39" w14:textId="3E947BFB" w:rsidR="00AD4F36" w:rsidRDefault="00AD4F36">
          <w:pPr>
            <w:pStyle w:val="Verzeichnis1"/>
            <w:tabs>
              <w:tab w:val="right" w:leader="dot" w:pos="8493"/>
            </w:tabs>
            <w:rPr>
              <w:ins w:id="12" w:author="EDUS0116 OfficeS0116" w:date="2018-10-29T14:55:00Z"/>
              <w:rFonts w:cstheme="minorBidi"/>
              <w:noProof/>
            </w:rPr>
          </w:pPr>
          <w:ins w:id="13"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"_Toc528588271"</w:instrText>
            </w:r>
            <w:r w:rsidRPr="00B35E3D">
              <w:rPr>
                <w:rStyle w:val="Hyperlink"/>
                <w:noProof/>
              </w:rPr>
              <w:instrText xml:space="preserve"> </w:instrText>
            </w:r>
            <w:r w:rsidRPr="00B35E3D">
              <w:rPr>
                <w:rStyle w:val="Hyperlink"/>
                <w:noProof/>
              </w:rPr>
              <w:fldChar w:fldCharType="separate"/>
            </w:r>
            <w:r w:rsidRPr="00B35E3D">
              <w:rPr>
                <w:rStyle w:val="Hyperlink"/>
                <w:noProof/>
              </w:rPr>
              <w:t>XML UND DTD</w:t>
            </w:r>
            <w:r>
              <w:rPr>
                <w:noProof/>
                <w:webHidden/>
              </w:rPr>
              <w:tab/>
            </w:r>
            <w:r>
              <w:rPr>
                <w:noProof/>
                <w:webHidden/>
              </w:rPr>
              <w:fldChar w:fldCharType="begin"/>
            </w:r>
            <w:r>
              <w:rPr>
                <w:noProof/>
                <w:webHidden/>
              </w:rPr>
              <w:instrText xml:space="preserve"> PAGEREF _Toc528588271 \h </w:instrText>
            </w:r>
          </w:ins>
          <w:r>
            <w:rPr>
              <w:noProof/>
              <w:webHidden/>
            </w:rPr>
          </w:r>
          <w:r>
            <w:rPr>
              <w:noProof/>
              <w:webHidden/>
            </w:rPr>
            <w:fldChar w:fldCharType="separate"/>
          </w:r>
          <w:ins w:id="14" w:author="EDUS0116 OfficeS0116" w:date="2018-10-29T14:55:00Z">
            <w:r>
              <w:rPr>
                <w:noProof/>
                <w:webHidden/>
              </w:rPr>
              <w:t>2</w:t>
            </w:r>
            <w:r>
              <w:rPr>
                <w:noProof/>
                <w:webHidden/>
              </w:rPr>
              <w:fldChar w:fldCharType="end"/>
            </w:r>
            <w:r w:rsidRPr="00B35E3D">
              <w:rPr>
                <w:rStyle w:val="Hyperlink"/>
                <w:noProof/>
              </w:rPr>
              <w:fldChar w:fldCharType="end"/>
            </w:r>
          </w:ins>
        </w:p>
        <w:p w14:paraId="39429D40" w14:textId="19C739CF" w:rsidR="00AD4F36" w:rsidRDefault="00AD4F36">
          <w:pPr>
            <w:pStyle w:val="Verzeichnis2"/>
            <w:tabs>
              <w:tab w:val="right" w:leader="dot" w:pos="8493"/>
            </w:tabs>
            <w:rPr>
              <w:ins w:id="15" w:author="EDUS0116 OfficeS0116" w:date="2018-10-29T14:55:00Z"/>
              <w:rFonts w:cstheme="minorBidi"/>
              <w:noProof/>
            </w:rPr>
          </w:pPr>
          <w:ins w:id="16"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"_Toc528588272"</w:instrText>
            </w:r>
            <w:r w:rsidRPr="00B35E3D">
              <w:rPr>
                <w:rStyle w:val="Hyperlink"/>
                <w:noProof/>
              </w:rPr>
              <w:instrText xml:space="preserve"> </w:instrText>
            </w:r>
            <w:r w:rsidRPr="00B35E3D">
              <w:rPr>
                <w:rStyle w:val="Hyperlink"/>
                <w:noProof/>
              </w:rPr>
              <w:fldChar w:fldCharType="separate"/>
            </w:r>
            <w:r w:rsidRPr="00B35E3D">
              <w:rPr>
                <w:rStyle w:val="Hyperlink"/>
                <w:noProof/>
              </w:rPr>
              <w:t>XML</w:t>
            </w:r>
            <w:r>
              <w:rPr>
                <w:noProof/>
                <w:webHidden/>
              </w:rPr>
              <w:tab/>
            </w:r>
            <w:r>
              <w:rPr>
                <w:noProof/>
                <w:webHidden/>
              </w:rPr>
              <w:fldChar w:fldCharType="begin"/>
            </w:r>
            <w:r>
              <w:rPr>
                <w:noProof/>
                <w:webHidden/>
              </w:rPr>
              <w:instrText xml:space="preserve"> PAGEREF _Toc528588272 \h </w:instrText>
            </w:r>
          </w:ins>
          <w:r>
            <w:rPr>
              <w:noProof/>
              <w:webHidden/>
            </w:rPr>
          </w:r>
          <w:r>
            <w:rPr>
              <w:noProof/>
              <w:webHidden/>
            </w:rPr>
            <w:fldChar w:fldCharType="separate"/>
          </w:r>
          <w:ins w:id="17" w:author="EDUS0116 OfficeS0116" w:date="2018-10-29T14:55:00Z">
            <w:r>
              <w:rPr>
                <w:noProof/>
                <w:webHidden/>
              </w:rPr>
              <w:t>3</w:t>
            </w:r>
            <w:r>
              <w:rPr>
                <w:noProof/>
                <w:webHidden/>
              </w:rPr>
              <w:fldChar w:fldCharType="end"/>
            </w:r>
            <w:r w:rsidRPr="00B35E3D">
              <w:rPr>
                <w:rStyle w:val="Hyperlink"/>
                <w:noProof/>
              </w:rPr>
              <w:fldChar w:fldCharType="end"/>
            </w:r>
          </w:ins>
        </w:p>
        <w:p w14:paraId="4B977119" w14:textId="6000E2D9" w:rsidR="00AD4F36" w:rsidRDefault="00AD4F36">
          <w:pPr>
            <w:pStyle w:val="Verzeichnis3"/>
            <w:tabs>
              <w:tab w:val="right" w:leader="dot" w:pos="8493"/>
            </w:tabs>
            <w:rPr>
              <w:ins w:id="18" w:author="EDUS0116 OfficeS0116" w:date="2018-10-29T14:55:00Z"/>
              <w:rFonts w:cstheme="minorBidi"/>
              <w:noProof/>
            </w:rPr>
          </w:pPr>
          <w:ins w:id="19"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"_Toc528588273"</w:instrText>
            </w:r>
            <w:r w:rsidRPr="00B35E3D">
              <w:rPr>
                <w:rStyle w:val="Hyperlink"/>
                <w:noProof/>
              </w:rPr>
              <w:instrText xml:space="preserve"> </w:instrText>
            </w:r>
            <w:r w:rsidRPr="00B35E3D">
              <w:rPr>
                <w:rStyle w:val="Hyperlink"/>
                <w:noProof/>
              </w:rPr>
              <w:fldChar w:fldCharType="separate"/>
            </w:r>
            <w:r w:rsidRPr="00B35E3D">
              <w:rPr>
                <w:rStyle w:val="Hyperlink"/>
                <w:noProof/>
              </w:rPr>
              <w:t>Was bedeutet das für die Implementierung?</w:t>
            </w:r>
            <w:r>
              <w:rPr>
                <w:noProof/>
                <w:webHidden/>
              </w:rPr>
              <w:tab/>
            </w:r>
            <w:r>
              <w:rPr>
                <w:noProof/>
                <w:webHidden/>
              </w:rPr>
              <w:fldChar w:fldCharType="begin"/>
            </w:r>
            <w:r>
              <w:rPr>
                <w:noProof/>
                <w:webHidden/>
              </w:rPr>
              <w:instrText xml:space="preserve"> PAGEREF _Toc528588273 \h </w:instrText>
            </w:r>
          </w:ins>
          <w:r>
            <w:rPr>
              <w:noProof/>
              <w:webHidden/>
            </w:rPr>
          </w:r>
          <w:r>
            <w:rPr>
              <w:noProof/>
              <w:webHidden/>
            </w:rPr>
            <w:fldChar w:fldCharType="separate"/>
          </w:r>
          <w:ins w:id="20" w:author="EDUS0116 OfficeS0116" w:date="2018-10-29T14:55:00Z">
            <w:r>
              <w:rPr>
                <w:noProof/>
                <w:webHidden/>
              </w:rPr>
              <w:t>3</w:t>
            </w:r>
            <w:r>
              <w:rPr>
                <w:noProof/>
                <w:webHidden/>
              </w:rPr>
              <w:fldChar w:fldCharType="end"/>
            </w:r>
            <w:r w:rsidRPr="00B35E3D">
              <w:rPr>
                <w:rStyle w:val="Hyperlink"/>
                <w:noProof/>
              </w:rPr>
              <w:fldChar w:fldCharType="end"/>
            </w:r>
          </w:ins>
        </w:p>
        <w:p w14:paraId="0BDAA58D" w14:textId="40D903B3" w:rsidR="00AD4F36" w:rsidRDefault="00AD4F36">
          <w:pPr>
            <w:pStyle w:val="Verzeichnis3"/>
            <w:tabs>
              <w:tab w:val="right" w:leader="dot" w:pos="8493"/>
            </w:tabs>
            <w:rPr>
              <w:ins w:id="21" w:author="EDUS0116 OfficeS0116" w:date="2018-10-29T14:55:00Z"/>
              <w:rFonts w:cstheme="minorBidi"/>
              <w:noProof/>
            </w:rPr>
          </w:pPr>
          <w:ins w:id="22"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"_Toc528588274"</w:instrText>
            </w:r>
            <w:r w:rsidRPr="00B35E3D">
              <w:rPr>
                <w:rStyle w:val="Hyperlink"/>
                <w:noProof/>
              </w:rPr>
              <w:instrText xml:space="preserve"> </w:instrText>
            </w:r>
            <w:r w:rsidRPr="00B35E3D">
              <w:rPr>
                <w:rStyle w:val="Hyperlink"/>
                <w:noProof/>
              </w:rPr>
              <w:fldChar w:fldCharType="separate"/>
            </w:r>
            <w:r w:rsidRPr="00B35E3D">
              <w:rPr>
                <w:rStyle w:val="Hyperlink"/>
                <w:noProof/>
              </w:rPr>
              <w:t>Welchen Nutzen kann der Programmierer daraus ziehen?</w:t>
            </w:r>
            <w:r>
              <w:rPr>
                <w:noProof/>
                <w:webHidden/>
              </w:rPr>
              <w:tab/>
            </w:r>
            <w:r>
              <w:rPr>
                <w:noProof/>
                <w:webHidden/>
              </w:rPr>
              <w:fldChar w:fldCharType="begin"/>
            </w:r>
            <w:r>
              <w:rPr>
                <w:noProof/>
                <w:webHidden/>
              </w:rPr>
              <w:instrText xml:space="preserve"> PAGEREF _Toc528588274 \h </w:instrText>
            </w:r>
          </w:ins>
          <w:r>
            <w:rPr>
              <w:noProof/>
              <w:webHidden/>
            </w:rPr>
          </w:r>
          <w:r>
            <w:rPr>
              <w:noProof/>
              <w:webHidden/>
            </w:rPr>
            <w:fldChar w:fldCharType="separate"/>
          </w:r>
          <w:ins w:id="23" w:author="EDUS0116 OfficeS0116" w:date="2018-10-29T14:55:00Z">
            <w:r>
              <w:rPr>
                <w:noProof/>
                <w:webHidden/>
              </w:rPr>
              <w:t>3</w:t>
            </w:r>
            <w:r>
              <w:rPr>
                <w:noProof/>
                <w:webHidden/>
              </w:rPr>
              <w:fldChar w:fldCharType="end"/>
            </w:r>
            <w:r w:rsidRPr="00B35E3D">
              <w:rPr>
                <w:rStyle w:val="Hyperlink"/>
                <w:noProof/>
              </w:rPr>
              <w:fldChar w:fldCharType="end"/>
            </w:r>
          </w:ins>
        </w:p>
        <w:p w14:paraId="5E0DC10D" w14:textId="40A77480" w:rsidR="00AD4F36" w:rsidRDefault="00AD4F36">
          <w:pPr>
            <w:pStyle w:val="Verzeichnis2"/>
            <w:tabs>
              <w:tab w:val="right" w:leader="dot" w:pos="8493"/>
            </w:tabs>
            <w:rPr>
              <w:ins w:id="24" w:author="EDUS0116 OfficeS0116" w:date="2018-10-29T14:55:00Z"/>
              <w:rFonts w:cstheme="minorBidi"/>
              <w:noProof/>
            </w:rPr>
          </w:pPr>
          <w:ins w:id="25"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"_Toc528588275"</w:instrText>
            </w:r>
            <w:r w:rsidRPr="00B35E3D">
              <w:rPr>
                <w:rStyle w:val="Hyperlink"/>
                <w:noProof/>
              </w:rPr>
              <w:instrText xml:space="preserve"> </w:instrText>
            </w:r>
            <w:r w:rsidRPr="00B35E3D">
              <w:rPr>
                <w:rStyle w:val="Hyperlink"/>
                <w:noProof/>
              </w:rPr>
              <w:fldChar w:fldCharType="separate"/>
            </w:r>
            <w:r w:rsidRPr="00B35E3D">
              <w:rPr>
                <w:rStyle w:val="Hyperlink"/>
                <w:noProof/>
              </w:rPr>
              <w:t>DTD</w:t>
            </w:r>
            <w:r>
              <w:rPr>
                <w:noProof/>
                <w:webHidden/>
              </w:rPr>
              <w:tab/>
            </w:r>
            <w:r>
              <w:rPr>
                <w:noProof/>
                <w:webHidden/>
              </w:rPr>
              <w:fldChar w:fldCharType="begin"/>
            </w:r>
            <w:r>
              <w:rPr>
                <w:noProof/>
                <w:webHidden/>
              </w:rPr>
              <w:instrText xml:space="preserve"> PAGEREF _Toc528588275 \h </w:instrText>
            </w:r>
          </w:ins>
          <w:r>
            <w:rPr>
              <w:noProof/>
              <w:webHidden/>
            </w:rPr>
          </w:r>
          <w:r>
            <w:rPr>
              <w:noProof/>
              <w:webHidden/>
            </w:rPr>
            <w:fldChar w:fldCharType="separate"/>
          </w:r>
          <w:ins w:id="26" w:author="EDUS0116 OfficeS0116" w:date="2018-10-29T14:55:00Z">
            <w:r>
              <w:rPr>
                <w:noProof/>
                <w:webHidden/>
              </w:rPr>
              <w:t>3</w:t>
            </w:r>
            <w:r>
              <w:rPr>
                <w:noProof/>
                <w:webHidden/>
              </w:rPr>
              <w:fldChar w:fldCharType="end"/>
            </w:r>
            <w:r w:rsidRPr="00B35E3D">
              <w:rPr>
                <w:rStyle w:val="Hyperlink"/>
                <w:noProof/>
              </w:rPr>
              <w:fldChar w:fldCharType="end"/>
            </w:r>
          </w:ins>
        </w:p>
        <w:p w14:paraId="50B3FDB7" w14:textId="64F5D91E" w:rsidR="00AD4F36" w:rsidRDefault="00AD4F36">
          <w:pPr>
            <w:pStyle w:val="Verzeichnis3"/>
            <w:tabs>
              <w:tab w:val="right" w:leader="dot" w:pos="8493"/>
            </w:tabs>
            <w:rPr>
              <w:ins w:id="27" w:author="EDUS0116 OfficeS0116" w:date="2018-10-29T14:55:00Z"/>
              <w:rFonts w:cstheme="minorBidi"/>
              <w:noProof/>
            </w:rPr>
          </w:pPr>
          <w:ins w:id="28"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"_Toc528588276"</w:instrText>
            </w:r>
            <w:r w:rsidRPr="00B35E3D">
              <w:rPr>
                <w:rStyle w:val="Hyperlink"/>
                <w:noProof/>
              </w:rPr>
              <w:instrText xml:space="preserve"> </w:instrText>
            </w:r>
            <w:r w:rsidRPr="00B35E3D">
              <w:rPr>
                <w:rStyle w:val="Hyperlink"/>
                <w:noProof/>
              </w:rPr>
              <w:fldChar w:fldCharType="separate"/>
            </w:r>
            <w:r w:rsidRPr="00B35E3D">
              <w:rPr>
                <w:rStyle w:val="Hyperlink"/>
                <w:noProof/>
              </w:rPr>
              <w:t>Notwendigkeit und Vorteile einer DTD</w:t>
            </w:r>
            <w:r>
              <w:rPr>
                <w:noProof/>
                <w:webHidden/>
              </w:rPr>
              <w:tab/>
            </w:r>
            <w:r>
              <w:rPr>
                <w:noProof/>
                <w:webHidden/>
              </w:rPr>
              <w:fldChar w:fldCharType="begin"/>
            </w:r>
            <w:r>
              <w:rPr>
                <w:noProof/>
                <w:webHidden/>
              </w:rPr>
              <w:instrText xml:space="preserve"> PAGEREF _Toc528588276 \h </w:instrText>
            </w:r>
          </w:ins>
          <w:r>
            <w:rPr>
              <w:noProof/>
              <w:webHidden/>
            </w:rPr>
          </w:r>
          <w:r>
            <w:rPr>
              <w:noProof/>
              <w:webHidden/>
            </w:rPr>
            <w:fldChar w:fldCharType="separate"/>
          </w:r>
          <w:ins w:id="29" w:author="EDUS0116 OfficeS0116" w:date="2018-10-29T14:55:00Z">
            <w:r>
              <w:rPr>
                <w:noProof/>
                <w:webHidden/>
              </w:rPr>
              <w:t>4</w:t>
            </w:r>
            <w:r>
              <w:rPr>
                <w:noProof/>
                <w:webHidden/>
              </w:rPr>
              <w:fldChar w:fldCharType="end"/>
            </w:r>
            <w:r w:rsidRPr="00B35E3D">
              <w:rPr>
                <w:rStyle w:val="Hyperlink"/>
                <w:noProof/>
              </w:rPr>
              <w:fldChar w:fldCharType="end"/>
            </w:r>
          </w:ins>
        </w:p>
        <w:p w14:paraId="24194833" w14:textId="16AF335E" w:rsidR="00AD4F36" w:rsidRDefault="00AD4F36">
          <w:pPr>
            <w:pStyle w:val="Verzeichnis3"/>
            <w:tabs>
              <w:tab w:val="right" w:leader="dot" w:pos="8493"/>
            </w:tabs>
            <w:rPr>
              <w:ins w:id="30" w:author="EDUS0116 OfficeS0116" w:date="2018-10-29T14:55:00Z"/>
              <w:rFonts w:cstheme="minorBidi"/>
              <w:noProof/>
            </w:rPr>
          </w:pPr>
          <w:ins w:id="31"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"_Toc528588277"</w:instrText>
            </w:r>
            <w:r w:rsidRPr="00B35E3D">
              <w:rPr>
                <w:rStyle w:val="Hyperlink"/>
                <w:noProof/>
              </w:rPr>
              <w:instrText xml:space="preserve"> </w:instrText>
            </w:r>
            <w:r w:rsidRPr="00B35E3D">
              <w:rPr>
                <w:rStyle w:val="Hyperlink"/>
                <w:noProof/>
              </w:rPr>
              <w:fldChar w:fldCharType="separate"/>
            </w:r>
            <w:r w:rsidRPr="00B35E3D">
              <w:rPr>
                <w:rStyle w:val="Hyperlink"/>
                <w:noProof/>
              </w:rPr>
              <w:t>Beispiel einer DTD (Auszug aus der CalML)</w:t>
            </w:r>
            <w:r>
              <w:rPr>
                <w:noProof/>
                <w:webHidden/>
              </w:rPr>
              <w:tab/>
            </w:r>
            <w:r>
              <w:rPr>
                <w:noProof/>
                <w:webHidden/>
              </w:rPr>
              <w:fldChar w:fldCharType="begin"/>
            </w:r>
            <w:r>
              <w:rPr>
                <w:noProof/>
                <w:webHidden/>
              </w:rPr>
              <w:instrText xml:space="preserve"> PAGEREF _Toc528588277 \h </w:instrText>
            </w:r>
          </w:ins>
          <w:r>
            <w:rPr>
              <w:noProof/>
              <w:webHidden/>
            </w:rPr>
          </w:r>
          <w:r>
            <w:rPr>
              <w:noProof/>
              <w:webHidden/>
            </w:rPr>
            <w:fldChar w:fldCharType="separate"/>
          </w:r>
          <w:ins w:id="32" w:author="EDUS0116 OfficeS0116" w:date="2018-10-29T14:55:00Z">
            <w:r>
              <w:rPr>
                <w:noProof/>
                <w:webHidden/>
              </w:rPr>
              <w:t>4</w:t>
            </w:r>
            <w:r>
              <w:rPr>
                <w:noProof/>
                <w:webHidden/>
              </w:rPr>
              <w:fldChar w:fldCharType="end"/>
            </w:r>
            <w:r w:rsidRPr="00B35E3D">
              <w:rPr>
                <w:rStyle w:val="Hyperlink"/>
                <w:noProof/>
              </w:rPr>
              <w:fldChar w:fldCharType="end"/>
            </w:r>
          </w:ins>
        </w:p>
        <w:p w14:paraId="78F38386" w14:textId="2AF1C65F" w:rsidR="00AD4F36" w:rsidRDefault="00AD4F36">
          <w:pPr>
            <w:pStyle w:val="Verzeichnis1"/>
            <w:tabs>
              <w:tab w:val="right" w:leader="dot" w:pos="8493"/>
            </w:tabs>
            <w:rPr>
              <w:ins w:id="33" w:author="EDUS0116 OfficeS0116" w:date="2018-10-29T14:55:00Z"/>
              <w:rFonts w:cstheme="minorBidi"/>
              <w:noProof/>
            </w:rPr>
          </w:pPr>
          <w:ins w:id="34"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"_Toc528588278"</w:instrText>
            </w:r>
            <w:r w:rsidRPr="00B35E3D">
              <w:rPr>
                <w:rStyle w:val="Hyperlink"/>
                <w:noProof/>
              </w:rPr>
              <w:instrText xml:space="preserve"> </w:instrText>
            </w:r>
            <w:r w:rsidRPr="00B35E3D">
              <w:rPr>
                <w:rStyle w:val="Hyperlink"/>
                <w:noProof/>
              </w:rPr>
              <w:fldChar w:fldCharType="separate"/>
            </w:r>
            <w:r w:rsidRPr="00B35E3D">
              <w:rPr>
                <w:rStyle w:val="Hyperlink"/>
                <w:noProof/>
              </w:rPr>
              <w:t>TERMINKALENDER</w:t>
            </w:r>
            <w:r>
              <w:rPr>
                <w:noProof/>
                <w:webHidden/>
              </w:rPr>
              <w:tab/>
            </w:r>
            <w:r>
              <w:rPr>
                <w:noProof/>
                <w:webHidden/>
              </w:rPr>
              <w:fldChar w:fldCharType="begin"/>
            </w:r>
            <w:r>
              <w:rPr>
                <w:noProof/>
                <w:webHidden/>
              </w:rPr>
              <w:instrText xml:space="preserve"> PAGEREF _Toc528588278 \h </w:instrText>
            </w:r>
          </w:ins>
          <w:r>
            <w:rPr>
              <w:noProof/>
              <w:webHidden/>
            </w:rPr>
          </w:r>
          <w:r>
            <w:rPr>
              <w:noProof/>
              <w:webHidden/>
            </w:rPr>
            <w:fldChar w:fldCharType="separate"/>
          </w:r>
          <w:ins w:id="35" w:author="EDUS0116 OfficeS0116" w:date="2018-10-29T14:55:00Z">
            <w:r>
              <w:rPr>
                <w:noProof/>
                <w:webHidden/>
              </w:rPr>
              <w:t>6</w:t>
            </w:r>
            <w:r>
              <w:rPr>
                <w:noProof/>
                <w:webHidden/>
              </w:rPr>
              <w:fldChar w:fldCharType="end"/>
            </w:r>
            <w:r w:rsidRPr="00B35E3D">
              <w:rPr>
                <w:rStyle w:val="Hyperlink"/>
                <w:noProof/>
              </w:rPr>
              <w:fldChar w:fldCharType="end"/>
            </w:r>
          </w:ins>
        </w:p>
        <w:p w14:paraId="310991F5" w14:textId="18304F00" w:rsidR="00AD4F36" w:rsidRDefault="00AD4F36">
          <w:pPr>
            <w:pStyle w:val="Verzeichnis2"/>
            <w:tabs>
              <w:tab w:val="right" w:leader="dot" w:pos="8493"/>
            </w:tabs>
            <w:rPr>
              <w:ins w:id="36" w:author="EDUS0116 OfficeS0116" w:date="2018-10-29T14:55:00Z"/>
              <w:rFonts w:cstheme="minorBidi"/>
              <w:noProof/>
            </w:rPr>
          </w:pPr>
          <w:ins w:id="37"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"_Toc528588279"</w:instrText>
            </w:r>
            <w:r w:rsidRPr="00B35E3D">
              <w:rPr>
                <w:rStyle w:val="Hyperlink"/>
                <w:noProof/>
              </w:rPr>
              <w:instrText xml:space="preserve"> </w:instrText>
            </w:r>
            <w:r w:rsidRPr="00B35E3D">
              <w:rPr>
                <w:rStyle w:val="Hyperlink"/>
                <w:noProof/>
              </w:rPr>
              <w:fldChar w:fldCharType="separate"/>
            </w:r>
            <w:r w:rsidRPr="00B35E3D">
              <w:rPr>
                <w:rStyle w:val="Hyperlink"/>
                <w:noProof/>
              </w:rPr>
              <w:t>Produkt und Funktionen</w:t>
            </w:r>
            <w:r>
              <w:rPr>
                <w:noProof/>
                <w:webHidden/>
              </w:rPr>
              <w:tab/>
            </w:r>
            <w:r>
              <w:rPr>
                <w:noProof/>
                <w:webHidden/>
              </w:rPr>
              <w:fldChar w:fldCharType="begin"/>
            </w:r>
            <w:r>
              <w:rPr>
                <w:noProof/>
                <w:webHidden/>
              </w:rPr>
              <w:instrText xml:space="preserve"> PAGEREF _Toc528588279 \h </w:instrText>
            </w:r>
          </w:ins>
          <w:r>
            <w:rPr>
              <w:noProof/>
              <w:webHidden/>
            </w:rPr>
          </w:r>
          <w:r>
            <w:rPr>
              <w:noProof/>
              <w:webHidden/>
            </w:rPr>
            <w:fldChar w:fldCharType="separate"/>
          </w:r>
          <w:ins w:id="38" w:author="EDUS0116 OfficeS0116" w:date="2018-10-29T14:55:00Z">
            <w:r>
              <w:rPr>
                <w:noProof/>
                <w:webHidden/>
              </w:rPr>
              <w:t>6</w:t>
            </w:r>
            <w:r>
              <w:rPr>
                <w:noProof/>
                <w:webHidden/>
              </w:rPr>
              <w:fldChar w:fldCharType="end"/>
            </w:r>
            <w:r w:rsidRPr="00B35E3D">
              <w:rPr>
                <w:rStyle w:val="Hyperlink"/>
                <w:noProof/>
              </w:rPr>
              <w:fldChar w:fldCharType="end"/>
            </w:r>
          </w:ins>
        </w:p>
        <w:p w14:paraId="57313B98" w14:textId="4FC568CD" w:rsidR="00AD4F36" w:rsidRDefault="00AD4F36">
          <w:pPr>
            <w:pStyle w:val="Verzeichnis3"/>
            <w:tabs>
              <w:tab w:val="right" w:leader="dot" w:pos="8493"/>
            </w:tabs>
            <w:rPr>
              <w:ins w:id="39" w:author="EDUS0116 OfficeS0116" w:date="2018-10-29T14:55:00Z"/>
              <w:rFonts w:cstheme="minorBidi"/>
              <w:noProof/>
            </w:rPr>
          </w:pPr>
          <w:ins w:id="40"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"_Toc528588280"</w:instrText>
            </w:r>
            <w:r w:rsidRPr="00B35E3D">
              <w:rPr>
                <w:rStyle w:val="Hyperlink"/>
                <w:noProof/>
              </w:rPr>
              <w:instrText xml:space="preserve"> </w:instrText>
            </w:r>
            <w:r w:rsidRPr="00B35E3D">
              <w:rPr>
                <w:rStyle w:val="Hyperlink"/>
                <w:noProof/>
              </w:rPr>
              <w:fldChar w:fldCharType="separate"/>
            </w:r>
            <w:r w:rsidRPr="00B35E3D">
              <w:rPr>
                <w:rStyle w:val="Hyperlink"/>
                <w:noProof/>
              </w:rPr>
              <w:t>Beginn des Projekts</w:t>
            </w:r>
            <w:r>
              <w:rPr>
                <w:noProof/>
                <w:webHidden/>
              </w:rPr>
              <w:tab/>
            </w:r>
            <w:r>
              <w:rPr>
                <w:noProof/>
                <w:webHidden/>
              </w:rPr>
              <w:fldChar w:fldCharType="begin"/>
            </w:r>
            <w:r>
              <w:rPr>
                <w:noProof/>
                <w:webHidden/>
              </w:rPr>
              <w:instrText xml:space="preserve"> PAGEREF _Toc528588280 \h </w:instrText>
            </w:r>
          </w:ins>
          <w:r>
            <w:rPr>
              <w:noProof/>
              <w:webHidden/>
            </w:rPr>
          </w:r>
          <w:r>
            <w:rPr>
              <w:noProof/>
              <w:webHidden/>
            </w:rPr>
            <w:fldChar w:fldCharType="separate"/>
          </w:r>
          <w:ins w:id="41" w:author="EDUS0116 OfficeS0116" w:date="2018-10-29T14:55:00Z">
            <w:r>
              <w:rPr>
                <w:noProof/>
                <w:webHidden/>
              </w:rPr>
              <w:t>6</w:t>
            </w:r>
            <w:r>
              <w:rPr>
                <w:noProof/>
                <w:webHidden/>
              </w:rPr>
              <w:fldChar w:fldCharType="end"/>
            </w:r>
            <w:r w:rsidRPr="00B35E3D">
              <w:rPr>
                <w:rStyle w:val="Hyperlink"/>
                <w:noProof/>
              </w:rPr>
              <w:fldChar w:fldCharType="end"/>
            </w:r>
          </w:ins>
        </w:p>
        <w:p w14:paraId="16C81D06" w14:textId="2137FEB3" w:rsidR="00AD4F36" w:rsidRDefault="00AD4F36">
          <w:pPr>
            <w:pStyle w:val="Verzeichnis3"/>
            <w:tabs>
              <w:tab w:val="right" w:leader="dot" w:pos="8493"/>
            </w:tabs>
            <w:rPr>
              <w:ins w:id="42" w:author="EDUS0116 OfficeS0116" w:date="2018-10-29T14:55:00Z"/>
              <w:rFonts w:cstheme="minorBidi"/>
              <w:noProof/>
            </w:rPr>
          </w:pPr>
          <w:ins w:id="43"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"_Toc528588281"</w:instrText>
            </w:r>
            <w:r w:rsidRPr="00B35E3D">
              <w:rPr>
                <w:rStyle w:val="Hyperlink"/>
                <w:noProof/>
              </w:rPr>
              <w:instrText xml:space="preserve"> </w:instrText>
            </w:r>
            <w:r w:rsidRPr="00B35E3D">
              <w:rPr>
                <w:rStyle w:val="Hyperlink"/>
                <w:noProof/>
              </w:rPr>
              <w:fldChar w:fldCharType="separate"/>
            </w:r>
            <w:r w:rsidRPr="00B35E3D">
              <w:rPr>
                <w:rStyle w:val="Hyperlink"/>
                <w:noProof/>
              </w:rPr>
              <w:t>User Stories</w:t>
            </w:r>
            <w:r>
              <w:rPr>
                <w:noProof/>
                <w:webHidden/>
              </w:rPr>
              <w:tab/>
            </w:r>
            <w:r>
              <w:rPr>
                <w:noProof/>
                <w:webHidden/>
              </w:rPr>
              <w:fldChar w:fldCharType="begin"/>
            </w:r>
            <w:r>
              <w:rPr>
                <w:noProof/>
                <w:webHidden/>
              </w:rPr>
              <w:instrText xml:space="preserve"> PAGEREF _Toc528588281 \h </w:instrText>
            </w:r>
          </w:ins>
          <w:r>
            <w:rPr>
              <w:noProof/>
              <w:webHidden/>
            </w:rPr>
          </w:r>
          <w:r>
            <w:rPr>
              <w:noProof/>
              <w:webHidden/>
            </w:rPr>
            <w:fldChar w:fldCharType="separate"/>
          </w:r>
          <w:ins w:id="44" w:author="EDUS0116 OfficeS0116" w:date="2018-10-29T14:55:00Z">
            <w:r>
              <w:rPr>
                <w:noProof/>
                <w:webHidden/>
              </w:rPr>
              <w:t>7</w:t>
            </w:r>
            <w:r>
              <w:rPr>
                <w:noProof/>
                <w:webHidden/>
              </w:rPr>
              <w:fldChar w:fldCharType="end"/>
            </w:r>
            <w:r w:rsidRPr="00B35E3D">
              <w:rPr>
                <w:rStyle w:val="Hyperlink"/>
                <w:noProof/>
              </w:rPr>
              <w:fldChar w:fldCharType="end"/>
            </w:r>
          </w:ins>
        </w:p>
        <w:p w14:paraId="160E2AC0" w14:textId="7FBE617E" w:rsidR="00AD4F36" w:rsidRDefault="00AD4F36">
          <w:pPr>
            <w:pStyle w:val="Verzeichnis3"/>
            <w:tabs>
              <w:tab w:val="right" w:leader="dot" w:pos="8493"/>
            </w:tabs>
            <w:rPr>
              <w:ins w:id="45" w:author="EDUS0116 OfficeS0116" w:date="2018-10-29T14:55:00Z"/>
              <w:rFonts w:cstheme="minorBidi"/>
              <w:noProof/>
            </w:rPr>
          </w:pPr>
          <w:ins w:id="46"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"_Toc528588282"</w:instrText>
            </w:r>
            <w:r w:rsidRPr="00B35E3D">
              <w:rPr>
                <w:rStyle w:val="Hyperlink"/>
                <w:noProof/>
              </w:rPr>
              <w:instrText xml:space="preserve"> </w:instrText>
            </w:r>
            <w:r w:rsidRPr="00B35E3D">
              <w:rPr>
                <w:rStyle w:val="Hyperlink"/>
                <w:noProof/>
              </w:rPr>
              <w:fldChar w:fldCharType="separate"/>
            </w:r>
            <w:r w:rsidRPr="00B35E3D">
              <w:rPr>
                <w:rStyle w:val="Hyperlink"/>
                <w:rFonts w:cstheme="minorHAnsi"/>
                <w:noProof/>
              </w:rPr>
              <w:t>Prototypen</w:t>
            </w:r>
            <w:r>
              <w:rPr>
                <w:noProof/>
                <w:webHidden/>
              </w:rPr>
              <w:tab/>
            </w:r>
            <w:r>
              <w:rPr>
                <w:noProof/>
                <w:webHidden/>
              </w:rPr>
              <w:fldChar w:fldCharType="begin"/>
            </w:r>
            <w:r>
              <w:rPr>
                <w:noProof/>
                <w:webHidden/>
              </w:rPr>
              <w:instrText xml:space="preserve"> PAGEREF _Toc528588282 \h </w:instrText>
            </w:r>
          </w:ins>
          <w:r>
            <w:rPr>
              <w:noProof/>
              <w:webHidden/>
            </w:rPr>
          </w:r>
          <w:r>
            <w:rPr>
              <w:noProof/>
              <w:webHidden/>
            </w:rPr>
            <w:fldChar w:fldCharType="separate"/>
          </w:r>
          <w:ins w:id="47" w:author="EDUS0116 OfficeS0116" w:date="2018-10-29T14:55:00Z">
            <w:r>
              <w:rPr>
                <w:noProof/>
                <w:webHidden/>
              </w:rPr>
              <w:t>8</w:t>
            </w:r>
            <w:r>
              <w:rPr>
                <w:noProof/>
                <w:webHidden/>
              </w:rPr>
              <w:fldChar w:fldCharType="end"/>
            </w:r>
            <w:r w:rsidRPr="00B35E3D">
              <w:rPr>
                <w:rStyle w:val="Hyperlink"/>
                <w:noProof/>
              </w:rPr>
              <w:fldChar w:fldCharType="end"/>
            </w:r>
          </w:ins>
        </w:p>
        <w:p w14:paraId="388ACABD" w14:textId="7B56C021" w:rsidR="00AD4F36" w:rsidRDefault="00AD4F36">
          <w:pPr>
            <w:pStyle w:val="Verzeichnis3"/>
            <w:tabs>
              <w:tab w:val="right" w:leader="dot" w:pos="8493"/>
            </w:tabs>
            <w:rPr>
              <w:ins w:id="48" w:author="EDUS0116 OfficeS0116" w:date="2018-10-29T14:55:00Z"/>
              <w:rFonts w:cstheme="minorBidi"/>
              <w:noProof/>
            </w:rPr>
          </w:pPr>
          <w:ins w:id="49"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"_Toc528588283"</w:instrText>
            </w:r>
            <w:r w:rsidRPr="00B35E3D">
              <w:rPr>
                <w:rStyle w:val="Hyperlink"/>
                <w:noProof/>
              </w:rPr>
              <w:instrText xml:space="preserve"> </w:instrText>
            </w:r>
            <w:r w:rsidRPr="00B35E3D">
              <w:rPr>
                <w:rStyle w:val="Hyperlink"/>
                <w:noProof/>
              </w:rPr>
              <w:fldChar w:fldCharType="separate"/>
            </w:r>
            <w:r w:rsidRPr="00B35E3D">
              <w:rPr>
                <w:rStyle w:val="Hyperlink"/>
                <w:noProof/>
              </w:rPr>
              <w:t>Zeitliche Planung</w:t>
            </w:r>
            <w:r>
              <w:rPr>
                <w:noProof/>
                <w:webHidden/>
              </w:rPr>
              <w:tab/>
            </w:r>
            <w:r>
              <w:rPr>
                <w:noProof/>
                <w:webHidden/>
              </w:rPr>
              <w:fldChar w:fldCharType="begin"/>
            </w:r>
            <w:r>
              <w:rPr>
                <w:noProof/>
                <w:webHidden/>
              </w:rPr>
              <w:instrText xml:space="preserve"> PAGEREF _Toc528588283 \h </w:instrText>
            </w:r>
          </w:ins>
          <w:r>
            <w:rPr>
              <w:noProof/>
              <w:webHidden/>
            </w:rPr>
          </w:r>
          <w:r>
            <w:rPr>
              <w:noProof/>
              <w:webHidden/>
            </w:rPr>
            <w:fldChar w:fldCharType="separate"/>
          </w:r>
          <w:ins w:id="50" w:author="EDUS0116 OfficeS0116" w:date="2018-10-29T14:55:00Z">
            <w:r>
              <w:rPr>
                <w:noProof/>
                <w:webHidden/>
              </w:rPr>
              <w:t>8</w:t>
            </w:r>
            <w:r>
              <w:rPr>
                <w:noProof/>
                <w:webHidden/>
              </w:rPr>
              <w:fldChar w:fldCharType="end"/>
            </w:r>
            <w:r w:rsidRPr="00B35E3D">
              <w:rPr>
                <w:rStyle w:val="Hyperlink"/>
                <w:noProof/>
              </w:rPr>
              <w:fldChar w:fldCharType="end"/>
            </w:r>
          </w:ins>
        </w:p>
        <w:p w14:paraId="3F9076F9" w14:textId="62EC1D6C" w:rsidR="00AD4F36" w:rsidRDefault="00AD4F36">
          <w:pPr>
            <w:pStyle w:val="Verzeichnis2"/>
            <w:tabs>
              <w:tab w:val="right" w:leader="dot" w:pos="8493"/>
            </w:tabs>
            <w:rPr>
              <w:ins w:id="51" w:author="EDUS0116 OfficeS0116" w:date="2018-10-29T14:55:00Z"/>
              <w:rFonts w:cstheme="minorBidi"/>
              <w:noProof/>
            </w:rPr>
          </w:pPr>
          <w:ins w:id="52"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"_Toc528588284"</w:instrText>
            </w:r>
            <w:r w:rsidRPr="00B35E3D">
              <w:rPr>
                <w:rStyle w:val="Hyperlink"/>
                <w:noProof/>
              </w:rPr>
              <w:instrText xml:space="preserve"> </w:instrText>
            </w:r>
            <w:r w:rsidRPr="00B35E3D">
              <w:rPr>
                <w:rStyle w:val="Hyperlink"/>
                <w:noProof/>
              </w:rPr>
              <w:fldChar w:fldCharType="separate"/>
            </w:r>
            <w:r w:rsidRPr="00B35E3D">
              <w:rPr>
                <w:rStyle w:val="Hyperlink"/>
                <w:noProof/>
              </w:rPr>
              <w:t>Zusammenarbeit der Klassen (Klassendiagramm)</w:t>
            </w:r>
            <w:r>
              <w:rPr>
                <w:noProof/>
                <w:webHidden/>
              </w:rPr>
              <w:tab/>
            </w:r>
            <w:r>
              <w:rPr>
                <w:noProof/>
                <w:webHidden/>
              </w:rPr>
              <w:fldChar w:fldCharType="begin"/>
            </w:r>
            <w:r>
              <w:rPr>
                <w:noProof/>
                <w:webHidden/>
              </w:rPr>
              <w:instrText xml:space="preserve"> PAGEREF _Toc528588284 \h </w:instrText>
            </w:r>
          </w:ins>
          <w:r>
            <w:rPr>
              <w:noProof/>
              <w:webHidden/>
            </w:rPr>
          </w:r>
          <w:r>
            <w:rPr>
              <w:noProof/>
              <w:webHidden/>
            </w:rPr>
            <w:fldChar w:fldCharType="separate"/>
          </w:r>
          <w:ins w:id="53" w:author="EDUS0116 OfficeS0116" w:date="2018-10-29T14:55:00Z">
            <w:r>
              <w:rPr>
                <w:noProof/>
                <w:webHidden/>
              </w:rPr>
              <w:t>9</w:t>
            </w:r>
            <w:r>
              <w:rPr>
                <w:noProof/>
                <w:webHidden/>
              </w:rPr>
              <w:fldChar w:fldCharType="end"/>
            </w:r>
            <w:r w:rsidRPr="00B35E3D">
              <w:rPr>
                <w:rStyle w:val="Hyperlink"/>
                <w:noProof/>
              </w:rPr>
              <w:fldChar w:fldCharType="end"/>
            </w:r>
          </w:ins>
        </w:p>
        <w:p w14:paraId="2430FEC8" w14:textId="3F6B3A6F" w:rsidR="00AD4F36" w:rsidRDefault="00AD4F36">
          <w:pPr>
            <w:pStyle w:val="Verzeichnis2"/>
            <w:tabs>
              <w:tab w:val="right" w:leader="dot" w:pos="8493"/>
            </w:tabs>
            <w:rPr>
              <w:ins w:id="54" w:author="EDUS0116 OfficeS0116" w:date="2018-10-29T14:55:00Z"/>
              <w:rFonts w:cstheme="minorBidi"/>
              <w:noProof/>
            </w:rPr>
          </w:pPr>
          <w:ins w:id="55"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"_Toc528588285"</w:instrText>
            </w:r>
            <w:r w:rsidRPr="00B35E3D">
              <w:rPr>
                <w:rStyle w:val="Hyperlink"/>
                <w:noProof/>
              </w:rPr>
              <w:instrText xml:space="preserve"> </w:instrText>
            </w:r>
            <w:r w:rsidRPr="00B35E3D">
              <w:rPr>
                <w:rStyle w:val="Hyperlink"/>
                <w:noProof/>
              </w:rPr>
              <w:fldChar w:fldCharType="separate"/>
            </w:r>
            <w:r w:rsidRPr="00B35E3D">
              <w:rPr>
                <w:rStyle w:val="Hyperlink"/>
                <w:noProof/>
              </w:rPr>
              <w:t>DTD (eigene Sprache)</w:t>
            </w:r>
            <w:r>
              <w:rPr>
                <w:noProof/>
                <w:webHidden/>
              </w:rPr>
              <w:tab/>
            </w:r>
            <w:r>
              <w:rPr>
                <w:noProof/>
                <w:webHidden/>
              </w:rPr>
              <w:fldChar w:fldCharType="begin"/>
            </w:r>
            <w:r>
              <w:rPr>
                <w:noProof/>
                <w:webHidden/>
              </w:rPr>
              <w:instrText xml:space="preserve"> PAGEREF _Toc528588285 \h </w:instrText>
            </w:r>
          </w:ins>
          <w:r>
            <w:rPr>
              <w:noProof/>
              <w:webHidden/>
            </w:rPr>
          </w:r>
          <w:r>
            <w:rPr>
              <w:noProof/>
              <w:webHidden/>
            </w:rPr>
            <w:fldChar w:fldCharType="separate"/>
          </w:r>
          <w:ins w:id="56" w:author="EDUS0116 OfficeS0116" w:date="2018-10-29T14:55:00Z">
            <w:r>
              <w:rPr>
                <w:noProof/>
                <w:webHidden/>
              </w:rPr>
              <w:t>10</w:t>
            </w:r>
            <w:r>
              <w:rPr>
                <w:noProof/>
                <w:webHidden/>
              </w:rPr>
              <w:fldChar w:fldCharType="end"/>
            </w:r>
            <w:r w:rsidRPr="00B35E3D">
              <w:rPr>
                <w:rStyle w:val="Hyperlink"/>
                <w:noProof/>
              </w:rPr>
              <w:fldChar w:fldCharType="end"/>
            </w:r>
          </w:ins>
        </w:p>
        <w:p w14:paraId="06AB0DB6" w14:textId="2E0E57B7" w:rsidR="00AD4F36" w:rsidRDefault="00AD4F36">
          <w:pPr>
            <w:pStyle w:val="Verzeichnis3"/>
            <w:tabs>
              <w:tab w:val="right" w:leader="dot" w:pos="8493"/>
            </w:tabs>
            <w:rPr>
              <w:ins w:id="57" w:author="EDUS0116 OfficeS0116" w:date="2018-10-29T14:55:00Z"/>
              <w:rFonts w:cstheme="minorBidi"/>
              <w:noProof/>
            </w:rPr>
          </w:pPr>
          <w:ins w:id="58"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"_Toc528588286"</w:instrText>
            </w:r>
            <w:r w:rsidRPr="00B35E3D">
              <w:rPr>
                <w:rStyle w:val="Hyperlink"/>
                <w:noProof/>
              </w:rPr>
              <w:instrText xml:space="preserve"> </w:instrText>
            </w:r>
            <w:r w:rsidRPr="00B35E3D">
              <w:rPr>
                <w:rStyle w:val="Hyperlink"/>
                <w:noProof/>
              </w:rPr>
              <w:fldChar w:fldCharType="separate"/>
            </w:r>
            <w:r w:rsidRPr="00B35E3D">
              <w:rPr>
                <w:rStyle w:val="Hyperlink"/>
                <w:noProof/>
              </w:rPr>
              <w:t>Struktur</w:t>
            </w:r>
            <w:r>
              <w:rPr>
                <w:noProof/>
                <w:webHidden/>
              </w:rPr>
              <w:tab/>
            </w:r>
            <w:r>
              <w:rPr>
                <w:noProof/>
                <w:webHidden/>
              </w:rPr>
              <w:fldChar w:fldCharType="begin"/>
            </w:r>
            <w:r>
              <w:rPr>
                <w:noProof/>
                <w:webHidden/>
              </w:rPr>
              <w:instrText xml:space="preserve"> PAGEREF _Toc528588286 \h </w:instrText>
            </w:r>
          </w:ins>
          <w:r>
            <w:rPr>
              <w:noProof/>
              <w:webHidden/>
            </w:rPr>
          </w:r>
          <w:r>
            <w:rPr>
              <w:noProof/>
              <w:webHidden/>
            </w:rPr>
            <w:fldChar w:fldCharType="separate"/>
          </w:r>
          <w:ins w:id="59" w:author="EDUS0116 OfficeS0116" w:date="2018-10-29T14:55:00Z">
            <w:r>
              <w:rPr>
                <w:noProof/>
                <w:webHidden/>
              </w:rPr>
              <w:t>10</w:t>
            </w:r>
            <w:r>
              <w:rPr>
                <w:noProof/>
                <w:webHidden/>
              </w:rPr>
              <w:fldChar w:fldCharType="end"/>
            </w:r>
            <w:r w:rsidRPr="00B35E3D">
              <w:rPr>
                <w:rStyle w:val="Hyperlink"/>
                <w:noProof/>
              </w:rPr>
              <w:fldChar w:fldCharType="end"/>
            </w:r>
          </w:ins>
        </w:p>
        <w:p w14:paraId="6B39A46E" w14:textId="4EFE6101" w:rsidR="00AD4F36" w:rsidRDefault="00AD4F36">
          <w:pPr>
            <w:pStyle w:val="Verzeichnis2"/>
            <w:tabs>
              <w:tab w:val="right" w:leader="dot" w:pos="8493"/>
            </w:tabs>
            <w:rPr>
              <w:ins w:id="60" w:author="EDUS0116 OfficeS0116" w:date="2018-10-29T14:55:00Z"/>
              <w:rFonts w:cstheme="minorBidi"/>
              <w:noProof/>
            </w:rPr>
          </w:pPr>
          <w:ins w:id="61"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"_Toc528588287"</w:instrText>
            </w:r>
            <w:r w:rsidRPr="00B35E3D">
              <w:rPr>
                <w:rStyle w:val="Hyperlink"/>
                <w:noProof/>
              </w:rPr>
              <w:instrText xml:space="preserve"> </w:instrText>
            </w:r>
            <w:r w:rsidRPr="00B35E3D">
              <w:rPr>
                <w:rStyle w:val="Hyperlink"/>
                <w:noProof/>
              </w:rPr>
              <w:fldChar w:fldCharType="separate"/>
            </w:r>
            <w:r w:rsidRPr="00B35E3D">
              <w:rPr>
                <w:rStyle w:val="Hyperlink"/>
                <w:noProof/>
              </w:rPr>
              <w:t>Schnittstelle Java XML (Datenspeicherung)</w:t>
            </w:r>
            <w:r>
              <w:rPr>
                <w:noProof/>
                <w:webHidden/>
              </w:rPr>
              <w:tab/>
            </w:r>
            <w:r>
              <w:rPr>
                <w:noProof/>
                <w:webHidden/>
              </w:rPr>
              <w:fldChar w:fldCharType="begin"/>
            </w:r>
            <w:r>
              <w:rPr>
                <w:noProof/>
                <w:webHidden/>
              </w:rPr>
              <w:instrText xml:space="preserve"> PAGEREF _Toc528588287 \h </w:instrText>
            </w:r>
          </w:ins>
          <w:r>
            <w:rPr>
              <w:noProof/>
              <w:webHidden/>
            </w:rPr>
          </w:r>
          <w:r>
            <w:rPr>
              <w:noProof/>
              <w:webHidden/>
            </w:rPr>
            <w:fldChar w:fldCharType="separate"/>
          </w:r>
          <w:ins w:id="62" w:author="EDUS0116 OfficeS0116" w:date="2018-10-29T14:55:00Z">
            <w:r>
              <w:rPr>
                <w:noProof/>
                <w:webHidden/>
              </w:rPr>
              <w:t>11</w:t>
            </w:r>
            <w:r>
              <w:rPr>
                <w:noProof/>
                <w:webHidden/>
              </w:rPr>
              <w:fldChar w:fldCharType="end"/>
            </w:r>
            <w:r w:rsidRPr="00B35E3D">
              <w:rPr>
                <w:rStyle w:val="Hyperlink"/>
                <w:noProof/>
              </w:rPr>
              <w:fldChar w:fldCharType="end"/>
            </w:r>
          </w:ins>
        </w:p>
        <w:p w14:paraId="1D65FB56" w14:textId="7515A392" w:rsidR="00AD4F36" w:rsidRDefault="00AD4F36">
          <w:pPr>
            <w:pStyle w:val="Verzeichnis3"/>
            <w:tabs>
              <w:tab w:val="right" w:leader="dot" w:pos="8493"/>
            </w:tabs>
            <w:rPr>
              <w:ins w:id="63" w:author="EDUS0116 OfficeS0116" w:date="2018-10-29T14:55:00Z"/>
              <w:rFonts w:cstheme="minorBidi"/>
              <w:noProof/>
            </w:rPr>
          </w:pPr>
          <w:ins w:id="64"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"_Toc528588288"</w:instrText>
            </w:r>
            <w:r w:rsidRPr="00B35E3D">
              <w:rPr>
                <w:rStyle w:val="Hyperlink"/>
                <w:noProof/>
              </w:rPr>
              <w:instrText xml:space="preserve"> </w:instrText>
            </w:r>
            <w:r w:rsidRPr="00B35E3D">
              <w:rPr>
                <w:rStyle w:val="Hyperlink"/>
                <w:noProof/>
              </w:rPr>
              <w:fldChar w:fldCharType="separate"/>
            </w:r>
            <w:r w:rsidRPr="00B35E3D">
              <w:rPr>
                <w:rStyle w:val="Hyperlink"/>
                <w:noProof/>
              </w:rPr>
              <w:t>Wahl der verwendeten Bibliothek</w:t>
            </w:r>
            <w:r>
              <w:rPr>
                <w:noProof/>
                <w:webHidden/>
              </w:rPr>
              <w:tab/>
            </w:r>
            <w:r>
              <w:rPr>
                <w:noProof/>
                <w:webHidden/>
              </w:rPr>
              <w:fldChar w:fldCharType="begin"/>
            </w:r>
            <w:r>
              <w:rPr>
                <w:noProof/>
                <w:webHidden/>
              </w:rPr>
              <w:instrText xml:space="preserve"> PAGEREF _Toc528588288 \h </w:instrText>
            </w:r>
          </w:ins>
          <w:r>
            <w:rPr>
              <w:noProof/>
              <w:webHidden/>
            </w:rPr>
          </w:r>
          <w:r>
            <w:rPr>
              <w:noProof/>
              <w:webHidden/>
            </w:rPr>
            <w:fldChar w:fldCharType="separate"/>
          </w:r>
          <w:ins w:id="65" w:author="EDUS0116 OfficeS0116" w:date="2018-10-29T14:55:00Z">
            <w:r>
              <w:rPr>
                <w:noProof/>
                <w:webHidden/>
              </w:rPr>
              <w:t>11</w:t>
            </w:r>
            <w:r>
              <w:rPr>
                <w:noProof/>
                <w:webHidden/>
              </w:rPr>
              <w:fldChar w:fldCharType="end"/>
            </w:r>
            <w:r w:rsidRPr="00B35E3D">
              <w:rPr>
                <w:rStyle w:val="Hyperlink"/>
                <w:noProof/>
              </w:rPr>
              <w:fldChar w:fldCharType="end"/>
            </w:r>
          </w:ins>
        </w:p>
        <w:p w14:paraId="6C67D0F4" w14:textId="1165B803" w:rsidR="00AD4F36" w:rsidRDefault="00AD4F36">
          <w:pPr>
            <w:pStyle w:val="Verzeichnis3"/>
            <w:tabs>
              <w:tab w:val="right" w:leader="dot" w:pos="8493"/>
            </w:tabs>
            <w:rPr>
              <w:ins w:id="66" w:author="EDUS0116 OfficeS0116" w:date="2018-10-29T14:55:00Z"/>
              <w:rFonts w:cstheme="minorBidi"/>
              <w:noProof/>
            </w:rPr>
          </w:pPr>
          <w:ins w:id="67"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"_Toc528588289"</w:instrText>
            </w:r>
            <w:r w:rsidRPr="00B35E3D">
              <w:rPr>
                <w:rStyle w:val="Hyperlink"/>
                <w:noProof/>
              </w:rPr>
              <w:instrText xml:space="preserve"> </w:instrText>
            </w:r>
            <w:r w:rsidRPr="00B35E3D">
              <w:rPr>
                <w:rStyle w:val="Hyperlink"/>
                <w:noProof/>
              </w:rPr>
              <w:fldChar w:fldCharType="separate"/>
            </w:r>
            <w:r w:rsidRPr="00B35E3D">
              <w:rPr>
                <w:rStyle w:val="Hyperlink"/>
                <w:noProof/>
              </w:rPr>
              <w:t>Implementierung</w:t>
            </w:r>
            <w:r>
              <w:rPr>
                <w:noProof/>
                <w:webHidden/>
              </w:rPr>
              <w:tab/>
            </w:r>
            <w:r>
              <w:rPr>
                <w:noProof/>
                <w:webHidden/>
              </w:rPr>
              <w:fldChar w:fldCharType="begin"/>
            </w:r>
            <w:r>
              <w:rPr>
                <w:noProof/>
                <w:webHidden/>
              </w:rPr>
              <w:instrText xml:space="preserve"> PAGEREF _Toc528588289 \h </w:instrText>
            </w:r>
          </w:ins>
          <w:r>
            <w:rPr>
              <w:noProof/>
              <w:webHidden/>
            </w:rPr>
          </w:r>
          <w:r>
            <w:rPr>
              <w:noProof/>
              <w:webHidden/>
            </w:rPr>
            <w:fldChar w:fldCharType="separate"/>
          </w:r>
          <w:ins w:id="68" w:author="EDUS0116 OfficeS0116" w:date="2018-10-29T14:55:00Z">
            <w:r>
              <w:rPr>
                <w:noProof/>
                <w:webHidden/>
              </w:rPr>
              <w:t>12</w:t>
            </w:r>
            <w:r>
              <w:rPr>
                <w:noProof/>
                <w:webHidden/>
              </w:rPr>
              <w:fldChar w:fldCharType="end"/>
            </w:r>
            <w:r w:rsidRPr="00B35E3D">
              <w:rPr>
                <w:rStyle w:val="Hyperlink"/>
                <w:noProof/>
              </w:rPr>
              <w:fldChar w:fldCharType="end"/>
            </w:r>
          </w:ins>
        </w:p>
        <w:p w14:paraId="65C8221D" w14:textId="4117AAB7" w:rsidR="00AD4F36" w:rsidRDefault="00AD4F36">
          <w:pPr>
            <w:pStyle w:val="Verzeichnis2"/>
            <w:tabs>
              <w:tab w:val="right" w:leader="dot" w:pos="8493"/>
            </w:tabs>
            <w:rPr>
              <w:ins w:id="69" w:author="EDUS0116 OfficeS0116" w:date="2018-10-29T14:55:00Z"/>
              <w:rFonts w:cstheme="minorBidi"/>
              <w:noProof/>
            </w:rPr>
          </w:pPr>
          <w:ins w:id="70"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"_Toc528588290"</w:instrText>
            </w:r>
            <w:r w:rsidRPr="00B35E3D">
              <w:rPr>
                <w:rStyle w:val="Hyperlink"/>
                <w:noProof/>
              </w:rPr>
              <w:instrText xml:space="preserve"> </w:instrText>
            </w:r>
            <w:r w:rsidRPr="00B35E3D">
              <w:rPr>
                <w:rStyle w:val="Hyperlink"/>
                <w:noProof/>
              </w:rPr>
              <w:fldChar w:fldCharType="separate"/>
            </w:r>
            <w:r w:rsidRPr="00B35E3D">
              <w:rPr>
                <w:rStyle w:val="Hyperlink"/>
                <w:noProof/>
              </w:rPr>
              <w:t>Logic</w:t>
            </w:r>
            <w:r>
              <w:rPr>
                <w:noProof/>
                <w:webHidden/>
              </w:rPr>
              <w:tab/>
            </w:r>
            <w:r>
              <w:rPr>
                <w:noProof/>
                <w:webHidden/>
              </w:rPr>
              <w:fldChar w:fldCharType="begin"/>
            </w:r>
            <w:r>
              <w:rPr>
                <w:noProof/>
                <w:webHidden/>
              </w:rPr>
              <w:instrText xml:space="preserve"> PAGEREF _Toc528588290 \h </w:instrText>
            </w:r>
          </w:ins>
          <w:r>
            <w:rPr>
              <w:noProof/>
              <w:webHidden/>
            </w:rPr>
          </w:r>
          <w:r>
            <w:rPr>
              <w:noProof/>
              <w:webHidden/>
            </w:rPr>
            <w:fldChar w:fldCharType="separate"/>
          </w:r>
          <w:ins w:id="71" w:author="EDUS0116 OfficeS0116" w:date="2018-10-29T14:55:00Z">
            <w:r>
              <w:rPr>
                <w:noProof/>
                <w:webHidden/>
              </w:rPr>
              <w:t>13</w:t>
            </w:r>
            <w:r>
              <w:rPr>
                <w:noProof/>
                <w:webHidden/>
              </w:rPr>
              <w:fldChar w:fldCharType="end"/>
            </w:r>
            <w:r w:rsidRPr="00B35E3D">
              <w:rPr>
                <w:rStyle w:val="Hyperlink"/>
                <w:noProof/>
              </w:rPr>
              <w:fldChar w:fldCharType="end"/>
            </w:r>
          </w:ins>
        </w:p>
        <w:p w14:paraId="49D1ADF1" w14:textId="0DFA3CC8" w:rsidR="00AD4F36" w:rsidRDefault="00AD4F36">
          <w:pPr>
            <w:pStyle w:val="Verzeichnis2"/>
            <w:tabs>
              <w:tab w:val="right" w:leader="dot" w:pos="8493"/>
            </w:tabs>
            <w:rPr>
              <w:ins w:id="72" w:author="EDUS0116 OfficeS0116" w:date="2018-10-29T14:55:00Z"/>
              <w:rFonts w:cstheme="minorBidi"/>
              <w:noProof/>
            </w:rPr>
          </w:pPr>
          <w:ins w:id="73"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"_Toc528588291"</w:instrText>
            </w:r>
            <w:r w:rsidRPr="00B35E3D">
              <w:rPr>
                <w:rStyle w:val="Hyperlink"/>
                <w:noProof/>
              </w:rPr>
              <w:instrText xml:space="preserve"> </w:instrText>
            </w:r>
            <w:r w:rsidRPr="00B35E3D">
              <w:rPr>
                <w:rStyle w:val="Hyperlink"/>
                <w:noProof/>
              </w:rPr>
              <w:fldChar w:fldCharType="separate"/>
            </w:r>
            <w:r w:rsidRPr="00B35E3D">
              <w:rPr>
                <w:rStyle w:val="Hyperlink"/>
                <w:noProof/>
              </w:rPr>
              <w:t>GUI mit JavaFX</w:t>
            </w:r>
            <w:r>
              <w:rPr>
                <w:noProof/>
                <w:webHidden/>
              </w:rPr>
              <w:tab/>
            </w:r>
            <w:r>
              <w:rPr>
                <w:noProof/>
                <w:webHidden/>
              </w:rPr>
              <w:fldChar w:fldCharType="begin"/>
            </w:r>
            <w:r>
              <w:rPr>
                <w:noProof/>
                <w:webHidden/>
              </w:rPr>
              <w:instrText xml:space="preserve"> PAGEREF _Toc528588291 \h </w:instrText>
            </w:r>
          </w:ins>
          <w:r>
            <w:rPr>
              <w:noProof/>
              <w:webHidden/>
            </w:rPr>
          </w:r>
          <w:r>
            <w:rPr>
              <w:noProof/>
              <w:webHidden/>
            </w:rPr>
            <w:fldChar w:fldCharType="separate"/>
          </w:r>
          <w:ins w:id="74" w:author="EDUS0116 OfficeS0116" w:date="2018-10-29T14:55:00Z">
            <w:r>
              <w:rPr>
                <w:noProof/>
                <w:webHidden/>
              </w:rPr>
              <w:t>13</w:t>
            </w:r>
            <w:r>
              <w:rPr>
                <w:noProof/>
                <w:webHidden/>
              </w:rPr>
              <w:fldChar w:fldCharType="end"/>
            </w:r>
            <w:r w:rsidRPr="00B35E3D">
              <w:rPr>
                <w:rStyle w:val="Hyperlink"/>
                <w:noProof/>
              </w:rPr>
              <w:fldChar w:fldCharType="end"/>
            </w:r>
          </w:ins>
        </w:p>
        <w:p w14:paraId="0C0AD69D" w14:textId="2445192D" w:rsidR="00AD4F36" w:rsidRDefault="00AD4F36">
          <w:pPr>
            <w:pStyle w:val="Verzeichnis3"/>
            <w:tabs>
              <w:tab w:val="right" w:leader="dot" w:pos="8493"/>
            </w:tabs>
            <w:rPr>
              <w:ins w:id="75" w:author="EDUS0116 OfficeS0116" w:date="2018-10-29T14:55:00Z"/>
              <w:rFonts w:cstheme="minorBidi"/>
              <w:noProof/>
            </w:rPr>
          </w:pPr>
          <w:ins w:id="76"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"_Toc528588292"</w:instrText>
            </w:r>
            <w:r w:rsidRPr="00B35E3D">
              <w:rPr>
                <w:rStyle w:val="Hyperlink"/>
                <w:noProof/>
              </w:rPr>
              <w:instrText xml:space="preserve"> </w:instrText>
            </w:r>
            <w:r w:rsidRPr="00B35E3D">
              <w:rPr>
                <w:rStyle w:val="Hyperlink"/>
                <w:noProof/>
              </w:rPr>
              <w:fldChar w:fldCharType="separate"/>
            </w:r>
            <w:r w:rsidRPr="00B35E3D">
              <w:rPr>
                <w:rStyle w:val="Hyperlink"/>
                <w:noProof/>
              </w:rPr>
              <w:t>Entscheidung über Methode zur Erstellung der GUI</w:t>
            </w:r>
            <w:r>
              <w:rPr>
                <w:noProof/>
                <w:webHidden/>
              </w:rPr>
              <w:tab/>
            </w:r>
            <w:r>
              <w:rPr>
                <w:noProof/>
                <w:webHidden/>
              </w:rPr>
              <w:fldChar w:fldCharType="begin"/>
            </w:r>
            <w:r>
              <w:rPr>
                <w:noProof/>
                <w:webHidden/>
              </w:rPr>
              <w:instrText xml:space="preserve"> PAGEREF _Toc528588292 \h </w:instrText>
            </w:r>
          </w:ins>
          <w:r>
            <w:rPr>
              <w:noProof/>
              <w:webHidden/>
            </w:rPr>
          </w:r>
          <w:r>
            <w:rPr>
              <w:noProof/>
              <w:webHidden/>
            </w:rPr>
            <w:fldChar w:fldCharType="separate"/>
          </w:r>
          <w:ins w:id="77" w:author="EDUS0116 OfficeS0116" w:date="2018-10-29T14:55:00Z">
            <w:r>
              <w:rPr>
                <w:noProof/>
                <w:webHidden/>
              </w:rPr>
              <w:t>14</w:t>
            </w:r>
            <w:r>
              <w:rPr>
                <w:noProof/>
                <w:webHidden/>
              </w:rPr>
              <w:fldChar w:fldCharType="end"/>
            </w:r>
            <w:r w:rsidRPr="00B35E3D">
              <w:rPr>
                <w:rStyle w:val="Hyperlink"/>
                <w:noProof/>
              </w:rPr>
              <w:fldChar w:fldCharType="end"/>
            </w:r>
          </w:ins>
        </w:p>
        <w:p w14:paraId="16D7F345" w14:textId="625DA8EF" w:rsidR="00AD4F36" w:rsidRDefault="00AD4F36">
          <w:pPr>
            <w:pStyle w:val="Verzeichnis3"/>
            <w:tabs>
              <w:tab w:val="right" w:leader="dot" w:pos="8493"/>
            </w:tabs>
            <w:rPr>
              <w:ins w:id="78" w:author="EDUS0116 OfficeS0116" w:date="2018-10-29T14:55:00Z"/>
              <w:rFonts w:cstheme="minorBidi"/>
              <w:noProof/>
            </w:rPr>
          </w:pPr>
          <w:ins w:id="79"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"_Toc528588293"</w:instrText>
            </w:r>
            <w:r w:rsidRPr="00B35E3D">
              <w:rPr>
                <w:rStyle w:val="Hyperlink"/>
                <w:noProof/>
              </w:rPr>
              <w:instrText xml:space="preserve"> </w:instrText>
            </w:r>
            <w:r w:rsidRPr="00B35E3D">
              <w:rPr>
                <w:rStyle w:val="Hyperlink"/>
                <w:noProof/>
              </w:rPr>
              <w:fldChar w:fldCharType="separate"/>
            </w:r>
            <w:r w:rsidRPr="00B35E3D">
              <w:rPr>
                <w:rStyle w:val="Hyperlink"/>
                <w:noProof/>
              </w:rPr>
              <w:t>Implementierung</w:t>
            </w:r>
            <w:r>
              <w:rPr>
                <w:noProof/>
                <w:webHidden/>
              </w:rPr>
              <w:tab/>
            </w:r>
            <w:r>
              <w:rPr>
                <w:noProof/>
                <w:webHidden/>
              </w:rPr>
              <w:fldChar w:fldCharType="begin"/>
            </w:r>
            <w:r>
              <w:rPr>
                <w:noProof/>
                <w:webHidden/>
              </w:rPr>
              <w:instrText xml:space="preserve"> PAGEREF _Toc528588293 \h </w:instrText>
            </w:r>
          </w:ins>
          <w:r>
            <w:rPr>
              <w:noProof/>
              <w:webHidden/>
            </w:rPr>
          </w:r>
          <w:r>
            <w:rPr>
              <w:noProof/>
              <w:webHidden/>
            </w:rPr>
            <w:fldChar w:fldCharType="separate"/>
          </w:r>
          <w:ins w:id="80" w:author="EDUS0116 OfficeS0116" w:date="2018-10-29T14:55:00Z">
            <w:r>
              <w:rPr>
                <w:noProof/>
                <w:webHidden/>
              </w:rPr>
              <w:t>14</w:t>
            </w:r>
            <w:r>
              <w:rPr>
                <w:noProof/>
                <w:webHidden/>
              </w:rPr>
              <w:fldChar w:fldCharType="end"/>
            </w:r>
            <w:r w:rsidRPr="00B35E3D">
              <w:rPr>
                <w:rStyle w:val="Hyperlink"/>
                <w:noProof/>
              </w:rPr>
              <w:fldChar w:fldCharType="end"/>
            </w:r>
          </w:ins>
        </w:p>
        <w:p w14:paraId="759C5450" w14:textId="5AEDEC10" w:rsidR="00AD4F36" w:rsidRDefault="00AD4F36">
          <w:pPr>
            <w:pStyle w:val="Verzeichnis2"/>
            <w:tabs>
              <w:tab w:val="right" w:leader="dot" w:pos="8493"/>
            </w:tabs>
            <w:rPr>
              <w:ins w:id="81" w:author="EDUS0116 OfficeS0116" w:date="2018-10-29T14:55:00Z"/>
              <w:rFonts w:cstheme="minorBidi"/>
              <w:noProof/>
            </w:rPr>
          </w:pPr>
          <w:ins w:id="82"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"_Toc528588294"</w:instrText>
            </w:r>
            <w:r w:rsidRPr="00B35E3D">
              <w:rPr>
                <w:rStyle w:val="Hyperlink"/>
                <w:noProof/>
              </w:rPr>
              <w:instrText xml:space="preserve"> </w:instrText>
            </w:r>
            <w:r w:rsidRPr="00B35E3D">
              <w:rPr>
                <w:rStyle w:val="Hyperlink"/>
                <w:noProof/>
              </w:rPr>
              <w:fldChar w:fldCharType="separate"/>
            </w:r>
            <w:r w:rsidRPr="00B35E3D">
              <w:rPr>
                <w:rStyle w:val="Hyperlink"/>
                <w:noProof/>
              </w:rPr>
              <w:t>Fazit</w:t>
            </w:r>
            <w:r>
              <w:rPr>
                <w:noProof/>
                <w:webHidden/>
              </w:rPr>
              <w:tab/>
            </w:r>
            <w:r>
              <w:rPr>
                <w:noProof/>
                <w:webHidden/>
              </w:rPr>
              <w:fldChar w:fldCharType="begin"/>
            </w:r>
            <w:r>
              <w:rPr>
                <w:noProof/>
                <w:webHidden/>
              </w:rPr>
              <w:instrText xml:space="preserve"> PAGEREF _Toc528588294 \h </w:instrText>
            </w:r>
          </w:ins>
          <w:r>
            <w:rPr>
              <w:noProof/>
              <w:webHidden/>
            </w:rPr>
          </w:r>
          <w:r>
            <w:rPr>
              <w:noProof/>
              <w:webHidden/>
            </w:rPr>
            <w:fldChar w:fldCharType="separate"/>
          </w:r>
          <w:ins w:id="83" w:author="EDUS0116 OfficeS0116" w:date="2018-10-29T14:55:00Z">
            <w:r>
              <w:rPr>
                <w:noProof/>
                <w:webHidden/>
              </w:rPr>
              <w:t>16</w:t>
            </w:r>
            <w:r>
              <w:rPr>
                <w:noProof/>
                <w:webHidden/>
              </w:rPr>
              <w:fldChar w:fldCharType="end"/>
            </w:r>
            <w:r w:rsidRPr="00B35E3D">
              <w:rPr>
                <w:rStyle w:val="Hyperlink"/>
                <w:noProof/>
              </w:rPr>
              <w:fldChar w:fldCharType="end"/>
            </w:r>
          </w:ins>
        </w:p>
        <w:p w14:paraId="095B6E63" w14:textId="475A7F10" w:rsidR="00AD4F36" w:rsidRDefault="00AD4F36">
          <w:pPr>
            <w:pStyle w:val="Verzeichnis1"/>
            <w:tabs>
              <w:tab w:val="right" w:leader="dot" w:pos="8493"/>
            </w:tabs>
            <w:rPr>
              <w:ins w:id="84" w:author="EDUS0116 OfficeS0116" w:date="2018-10-29T14:55:00Z"/>
              <w:rFonts w:cstheme="minorBidi"/>
              <w:noProof/>
            </w:rPr>
          </w:pPr>
          <w:ins w:id="85"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"_Toc528588295"</w:instrText>
            </w:r>
            <w:r w:rsidRPr="00B35E3D">
              <w:rPr>
                <w:rStyle w:val="Hyperlink"/>
                <w:noProof/>
              </w:rPr>
              <w:instrText xml:space="preserve"> </w:instrText>
            </w:r>
            <w:r w:rsidRPr="00B35E3D">
              <w:rPr>
                <w:rStyle w:val="Hyperlink"/>
                <w:noProof/>
              </w:rPr>
              <w:fldChar w:fldCharType="separate"/>
            </w:r>
            <w:r w:rsidRPr="00B35E3D">
              <w:rPr>
                <w:rStyle w:val="Hyperlink"/>
                <w:noProof/>
              </w:rPr>
              <w:t>LITERATURVERZEICHNIS</w:t>
            </w:r>
            <w:r>
              <w:rPr>
                <w:noProof/>
                <w:webHidden/>
              </w:rPr>
              <w:tab/>
            </w:r>
            <w:r>
              <w:rPr>
                <w:noProof/>
                <w:webHidden/>
              </w:rPr>
              <w:fldChar w:fldCharType="begin"/>
            </w:r>
            <w:r>
              <w:rPr>
                <w:noProof/>
                <w:webHidden/>
              </w:rPr>
              <w:instrText xml:space="preserve"> PAGEREF _Toc528588295 \h </w:instrText>
            </w:r>
          </w:ins>
          <w:r>
            <w:rPr>
              <w:noProof/>
              <w:webHidden/>
            </w:rPr>
          </w:r>
          <w:r>
            <w:rPr>
              <w:noProof/>
              <w:webHidden/>
            </w:rPr>
            <w:fldChar w:fldCharType="separate"/>
          </w:r>
          <w:ins w:id="86" w:author="EDUS0116 OfficeS0116" w:date="2018-10-29T14:55:00Z">
            <w:r>
              <w:rPr>
                <w:noProof/>
                <w:webHidden/>
              </w:rPr>
              <w:t>16</w:t>
            </w:r>
            <w:r>
              <w:rPr>
                <w:noProof/>
                <w:webHidden/>
              </w:rPr>
              <w:fldChar w:fldCharType="end"/>
            </w:r>
            <w:r w:rsidRPr="00B35E3D">
              <w:rPr>
                <w:rStyle w:val="Hyperlink"/>
                <w:noProof/>
              </w:rPr>
              <w:fldChar w:fldCharType="end"/>
            </w:r>
          </w:ins>
        </w:p>
        <w:p w14:paraId="13A6800B" w14:textId="3808ED54" w:rsidR="00AD4F36" w:rsidRDefault="00AD4F36">
          <w:pPr>
            <w:pStyle w:val="Verzeichnis1"/>
            <w:tabs>
              <w:tab w:val="right" w:leader="dot" w:pos="8493"/>
            </w:tabs>
            <w:rPr>
              <w:ins w:id="87" w:author="EDUS0116 OfficeS0116" w:date="2018-10-29T14:55:00Z"/>
              <w:rFonts w:cstheme="minorBidi"/>
              <w:noProof/>
            </w:rPr>
          </w:pPr>
          <w:ins w:id="88"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"_Toc528588296"</w:instrText>
            </w:r>
            <w:r w:rsidRPr="00B35E3D">
              <w:rPr>
                <w:rStyle w:val="Hyperlink"/>
                <w:noProof/>
              </w:rPr>
              <w:instrText xml:space="preserve"> </w:instrText>
            </w:r>
            <w:r w:rsidRPr="00B35E3D">
              <w:rPr>
                <w:rStyle w:val="Hyperlink"/>
                <w:noProof/>
              </w:rPr>
              <w:fldChar w:fldCharType="separate"/>
            </w:r>
            <w:r w:rsidRPr="00B35E3D">
              <w:rPr>
                <w:rStyle w:val="Hyperlink"/>
                <w:noProof/>
              </w:rPr>
              <w:t>ANHÄNGE</w:t>
            </w:r>
            <w:r>
              <w:rPr>
                <w:noProof/>
                <w:webHidden/>
              </w:rPr>
              <w:tab/>
            </w:r>
            <w:r>
              <w:rPr>
                <w:noProof/>
                <w:webHidden/>
              </w:rPr>
              <w:fldChar w:fldCharType="begin"/>
            </w:r>
            <w:r>
              <w:rPr>
                <w:noProof/>
                <w:webHidden/>
              </w:rPr>
              <w:instrText xml:space="preserve"> PAGEREF _Toc528588296 \h </w:instrText>
            </w:r>
          </w:ins>
          <w:r>
            <w:rPr>
              <w:noProof/>
              <w:webHidden/>
            </w:rPr>
          </w:r>
          <w:r>
            <w:rPr>
              <w:noProof/>
              <w:webHidden/>
            </w:rPr>
            <w:fldChar w:fldCharType="separate"/>
          </w:r>
          <w:ins w:id="89" w:author="EDUS0116 OfficeS0116" w:date="2018-10-29T14:55:00Z">
            <w:r>
              <w:rPr>
                <w:noProof/>
                <w:webHidden/>
              </w:rPr>
              <w:t>17</w:t>
            </w:r>
            <w:r>
              <w:rPr>
                <w:noProof/>
                <w:webHidden/>
              </w:rPr>
              <w:fldChar w:fldCharType="end"/>
            </w:r>
            <w:r w:rsidRPr="00B35E3D">
              <w:rPr>
                <w:rStyle w:val="Hyperlink"/>
                <w:noProof/>
              </w:rPr>
              <w:fldChar w:fldCharType="end"/>
            </w:r>
          </w:ins>
        </w:p>
        <w:p w14:paraId="758AE2AF" w14:textId="6D62232E" w:rsidR="00AD4F36" w:rsidRDefault="00AD4F36">
          <w:pPr>
            <w:pStyle w:val="Verzeichnis2"/>
            <w:tabs>
              <w:tab w:val="right" w:leader="dot" w:pos="8493"/>
            </w:tabs>
            <w:rPr>
              <w:ins w:id="90" w:author="EDUS0116 OfficeS0116" w:date="2018-10-29T14:55:00Z"/>
              <w:rFonts w:cstheme="minorBidi"/>
              <w:noProof/>
            </w:rPr>
          </w:pPr>
          <w:ins w:id="91"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"_Toc528588297"</w:instrText>
            </w:r>
            <w:r w:rsidRPr="00B35E3D">
              <w:rPr>
                <w:rStyle w:val="Hyperlink"/>
                <w:noProof/>
              </w:rPr>
              <w:instrText xml:space="preserve"> </w:instrText>
            </w:r>
            <w:r w:rsidRPr="00B35E3D">
              <w:rPr>
                <w:rStyle w:val="Hyperlink"/>
                <w:noProof/>
              </w:rPr>
              <w:fldChar w:fldCharType="separate"/>
            </w:r>
            <w:r w:rsidRPr="00B35E3D">
              <w:rPr>
                <w:rStyle w:val="Hyperlink"/>
                <w:noProof/>
              </w:rPr>
              <w:t>Installationshinweise</w:t>
            </w:r>
            <w:r>
              <w:rPr>
                <w:noProof/>
                <w:webHidden/>
              </w:rPr>
              <w:tab/>
            </w:r>
            <w:r>
              <w:rPr>
                <w:noProof/>
                <w:webHidden/>
              </w:rPr>
              <w:fldChar w:fldCharType="begin"/>
            </w:r>
            <w:r>
              <w:rPr>
                <w:noProof/>
                <w:webHidden/>
              </w:rPr>
              <w:instrText xml:space="preserve"> PAGEREF _Toc528588297 \h </w:instrText>
            </w:r>
          </w:ins>
          <w:r>
            <w:rPr>
              <w:noProof/>
              <w:webHidden/>
            </w:rPr>
          </w:r>
          <w:r>
            <w:rPr>
              <w:noProof/>
              <w:webHidden/>
            </w:rPr>
            <w:fldChar w:fldCharType="separate"/>
          </w:r>
          <w:ins w:id="92" w:author="EDUS0116 OfficeS0116" w:date="2018-10-29T14:55:00Z">
            <w:r>
              <w:rPr>
                <w:noProof/>
                <w:webHidden/>
              </w:rPr>
              <w:t>17</w:t>
            </w:r>
            <w:r>
              <w:rPr>
                <w:noProof/>
                <w:webHidden/>
              </w:rPr>
              <w:fldChar w:fldCharType="end"/>
            </w:r>
            <w:r w:rsidRPr="00B35E3D">
              <w:rPr>
                <w:rStyle w:val="Hyperlink"/>
                <w:noProof/>
              </w:rPr>
              <w:fldChar w:fldCharType="end"/>
            </w:r>
          </w:ins>
        </w:p>
        <w:p w14:paraId="6C2758B8" w14:textId="17287F61" w:rsidR="00AD4F36" w:rsidRDefault="00AD4F36">
          <w:pPr>
            <w:pStyle w:val="Verzeichnis2"/>
            <w:tabs>
              <w:tab w:val="right" w:leader="dot" w:pos="8493"/>
            </w:tabs>
            <w:rPr>
              <w:ins w:id="93" w:author="EDUS0116 OfficeS0116" w:date="2018-10-29T14:55:00Z"/>
              <w:rFonts w:cstheme="minorBidi"/>
              <w:noProof/>
            </w:rPr>
          </w:pPr>
          <w:ins w:id="94" w:author="EDUS0116 OfficeS0116" w:date="2018-10-29T14:55:00Z">
            <w:r w:rsidRPr="00B35E3D">
              <w:rPr>
                <w:rStyle w:val="Hyperlink"/>
                <w:noProof/>
              </w:rPr>
              <w:fldChar w:fldCharType="begin"/>
            </w:r>
            <w:r w:rsidRPr="00B35E3D">
              <w:rPr>
                <w:rStyle w:val="Hyperlink"/>
                <w:noProof/>
              </w:rPr>
              <w:instrText xml:space="preserve"> </w:instrText>
            </w:r>
            <w:r>
              <w:rPr>
                <w:noProof/>
              </w:rPr>
              <w:instrText>HYPERLINK \l "_Toc528588298"</w:instrText>
            </w:r>
            <w:r w:rsidRPr="00B35E3D">
              <w:rPr>
                <w:rStyle w:val="Hyperlink"/>
                <w:noProof/>
              </w:rPr>
              <w:instrText xml:space="preserve"> </w:instrText>
            </w:r>
            <w:r w:rsidRPr="00B35E3D">
              <w:rPr>
                <w:rStyle w:val="Hyperlink"/>
                <w:noProof/>
              </w:rPr>
              <w:fldChar w:fldCharType="separate"/>
            </w:r>
            <w:r w:rsidRPr="00B35E3D">
              <w:rPr>
                <w:rStyle w:val="Hyperlink"/>
                <w:noProof/>
              </w:rPr>
              <w:t>Quelltext</w:t>
            </w:r>
            <w:r>
              <w:rPr>
                <w:noProof/>
                <w:webHidden/>
              </w:rPr>
              <w:tab/>
            </w:r>
            <w:r>
              <w:rPr>
                <w:noProof/>
                <w:webHidden/>
              </w:rPr>
              <w:fldChar w:fldCharType="begin"/>
            </w:r>
            <w:r>
              <w:rPr>
                <w:noProof/>
                <w:webHidden/>
              </w:rPr>
              <w:instrText xml:space="preserve"> PAGEREF _Toc528588298 \h </w:instrText>
            </w:r>
          </w:ins>
          <w:r>
            <w:rPr>
              <w:noProof/>
              <w:webHidden/>
            </w:rPr>
          </w:r>
          <w:r>
            <w:rPr>
              <w:noProof/>
              <w:webHidden/>
            </w:rPr>
            <w:fldChar w:fldCharType="separate"/>
          </w:r>
          <w:ins w:id="95" w:author="EDUS0116 OfficeS0116" w:date="2018-10-29T14:55:00Z">
            <w:r>
              <w:rPr>
                <w:noProof/>
                <w:webHidden/>
              </w:rPr>
              <w:t>17</w:t>
            </w:r>
            <w:r>
              <w:rPr>
                <w:noProof/>
                <w:webHidden/>
              </w:rPr>
              <w:fldChar w:fldCharType="end"/>
            </w:r>
            <w:r w:rsidRPr="00B35E3D">
              <w:rPr>
                <w:rStyle w:val="Hyperlink"/>
                <w:noProof/>
              </w:rPr>
              <w:fldChar w:fldCharType="end"/>
            </w:r>
          </w:ins>
        </w:p>
        <w:p w14:paraId="790B287F" w14:textId="31BF91CC" w:rsidR="00A11D67" w:rsidDel="00AD4F36" w:rsidRDefault="00A11D67">
          <w:pPr>
            <w:pStyle w:val="Verzeichnis1"/>
            <w:tabs>
              <w:tab w:val="right" w:leader="dot" w:pos="8493"/>
            </w:tabs>
            <w:rPr>
              <w:ins w:id="96" w:author="Office2016S0116" w:date="2018-10-28T21:27:00Z"/>
              <w:del w:id="97" w:author="EDUS0116 OfficeS0116" w:date="2018-10-29T14:53:00Z"/>
              <w:rFonts w:cstheme="minorBidi"/>
              <w:noProof/>
            </w:rPr>
          </w:pPr>
          <w:ins w:id="98" w:author="Office2016S0116" w:date="2018-10-28T21:27:00Z">
            <w:del w:id="99" w:author="EDUS0116 OfficeS0116" w:date="2018-10-29T14:53:00Z">
              <w:r w:rsidRPr="00AD4F36" w:rsidDel="00AD4F36">
                <w:rPr>
                  <w:rStyle w:val="Hyperlink"/>
                  <w:noProof/>
                </w:rPr>
                <w:delText>VORWORT</w:delText>
              </w:r>
              <w:r w:rsidDel="00AD4F36">
                <w:rPr>
                  <w:noProof/>
                  <w:webHidden/>
                </w:rPr>
                <w:tab/>
                <w:delText>2</w:delText>
              </w:r>
            </w:del>
          </w:ins>
        </w:p>
        <w:p w14:paraId="3C1D9BA7" w14:textId="2BD12D85" w:rsidR="00A11D67" w:rsidDel="00AD4F36" w:rsidRDefault="00A11D67">
          <w:pPr>
            <w:pStyle w:val="Verzeichnis1"/>
            <w:tabs>
              <w:tab w:val="right" w:leader="dot" w:pos="8493"/>
            </w:tabs>
            <w:rPr>
              <w:ins w:id="100" w:author="Office2016S0116" w:date="2018-10-28T21:27:00Z"/>
              <w:del w:id="101" w:author="EDUS0116 OfficeS0116" w:date="2018-10-29T14:53:00Z"/>
              <w:rFonts w:cstheme="minorBidi"/>
              <w:noProof/>
            </w:rPr>
          </w:pPr>
          <w:ins w:id="102" w:author="Office2016S0116" w:date="2018-10-28T21:27:00Z">
            <w:del w:id="103" w:author="EDUS0116 OfficeS0116" w:date="2018-10-29T14:53:00Z">
              <w:r w:rsidRPr="00AD4F36" w:rsidDel="00AD4F36">
                <w:rPr>
                  <w:rStyle w:val="Hyperlink"/>
                  <w:noProof/>
                </w:rPr>
                <w:delText>EINLEITUNG</w:delText>
              </w:r>
              <w:r w:rsidDel="00AD4F36">
                <w:rPr>
                  <w:noProof/>
                  <w:webHidden/>
                </w:rPr>
                <w:tab/>
                <w:delText>2</w:delText>
              </w:r>
            </w:del>
          </w:ins>
        </w:p>
        <w:p w14:paraId="56E937E6" w14:textId="372910FB" w:rsidR="00A11D67" w:rsidDel="00AD4F36" w:rsidRDefault="00A11D67">
          <w:pPr>
            <w:pStyle w:val="Verzeichnis1"/>
            <w:tabs>
              <w:tab w:val="right" w:leader="dot" w:pos="8493"/>
            </w:tabs>
            <w:rPr>
              <w:ins w:id="104" w:author="Office2016S0116" w:date="2018-10-28T21:27:00Z"/>
              <w:del w:id="105" w:author="EDUS0116 OfficeS0116" w:date="2018-10-29T14:53:00Z"/>
              <w:rFonts w:cstheme="minorBidi"/>
              <w:noProof/>
            </w:rPr>
          </w:pPr>
          <w:ins w:id="106" w:author="Office2016S0116" w:date="2018-10-28T21:27:00Z">
            <w:del w:id="107" w:author="EDUS0116 OfficeS0116" w:date="2018-10-29T14:53:00Z">
              <w:r w:rsidRPr="00AD4F36" w:rsidDel="00AD4F36">
                <w:rPr>
                  <w:rStyle w:val="Hyperlink"/>
                  <w:noProof/>
                </w:rPr>
                <w:delText>XML UND DTD</w:delText>
              </w:r>
              <w:r w:rsidDel="00AD4F36">
                <w:rPr>
                  <w:noProof/>
                  <w:webHidden/>
                </w:rPr>
                <w:tab/>
                <w:delText>2</w:delText>
              </w:r>
            </w:del>
          </w:ins>
        </w:p>
        <w:p w14:paraId="4C12516A" w14:textId="188CA3B2" w:rsidR="00A11D67" w:rsidDel="00AD4F36" w:rsidRDefault="00A11D67">
          <w:pPr>
            <w:pStyle w:val="Verzeichnis2"/>
            <w:tabs>
              <w:tab w:val="right" w:leader="dot" w:pos="8493"/>
            </w:tabs>
            <w:rPr>
              <w:ins w:id="108" w:author="Office2016S0116" w:date="2018-10-28T21:27:00Z"/>
              <w:del w:id="109" w:author="EDUS0116 OfficeS0116" w:date="2018-10-29T14:53:00Z"/>
              <w:rFonts w:cstheme="minorBidi"/>
              <w:noProof/>
            </w:rPr>
          </w:pPr>
          <w:ins w:id="110" w:author="Office2016S0116" w:date="2018-10-28T21:27:00Z">
            <w:del w:id="111" w:author="EDUS0116 OfficeS0116" w:date="2018-10-29T14:53:00Z">
              <w:r w:rsidRPr="00AD4F36" w:rsidDel="00AD4F36">
                <w:rPr>
                  <w:rStyle w:val="Hyperlink"/>
                  <w:noProof/>
                </w:rPr>
                <w:delText>XML</w:delText>
              </w:r>
              <w:r w:rsidDel="00AD4F36">
                <w:rPr>
                  <w:noProof/>
                  <w:webHidden/>
                </w:rPr>
                <w:tab/>
                <w:delText>3</w:delText>
              </w:r>
            </w:del>
          </w:ins>
        </w:p>
        <w:p w14:paraId="75CA27B2" w14:textId="6B457C0B" w:rsidR="00A11D67" w:rsidDel="00AD4F36" w:rsidRDefault="00A11D67">
          <w:pPr>
            <w:pStyle w:val="Verzeichnis3"/>
            <w:tabs>
              <w:tab w:val="right" w:leader="dot" w:pos="8493"/>
            </w:tabs>
            <w:rPr>
              <w:ins w:id="112" w:author="Office2016S0116" w:date="2018-10-28T21:27:00Z"/>
              <w:del w:id="113" w:author="EDUS0116 OfficeS0116" w:date="2018-10-29T14:53:00Z"/>
              <w:rFonts w:cstheme="minorBidi"/>
              <w:noProof/>
            </w:rPr>
          </w:pPr>
          <w:ins w:id="114" w:author="Office2016S0116" w:date="2018-10-28T21:27:00Z">
            <w:del w:id="115" w:author="EDUS0116 OfficeS0116" w:date="2018-10-29T14:53:00Z">
              <w:r w:rsidRPr="00AD4F36" w:rsidDel="00AD4F36">
                <w:rPr>
                  <w:rStyle w:val="Hyperlink"/>
                  <w:noProof/>
                </w:rPr>
                <w:delText>Was bedeutet das für die Implementierung?</w:delText>
              </w:r>
              <w:r w:rsidDel="00AD4F36">
                <w:rPr>
                  <w:noProof/>
                  <w:webHidden/>
                </w:rPr>
                <w:tab/>
                <w:delText>3</w:delText>
              </w:r>
            </w:del>
          </w:ins>
        </w:p>
        <w:p w14:paraId="6761CFD9" w14:textId="44288B52" w:rsidR="00A11D67" w:rsidDel="00AD4F36" w:rsidRDefault="00A11D67">
          <w:pPr>
            <w:pStyle w:val="Verzeichnis3"/>
            <w:tabs>
              <w:tab w:val="right" w:leader="dot" w:pos="8493"/>
            </w:tabs>
            <w:rPr>
              <w:ins w:id="116" w:author="Office2016S0116" w:date="2018-10-28T21:27:00Z"/>
              <w:del w:id="117" w:author="EDUS0116 OfficeS0116" w:date="2018-10-29T14:53:00Z"/>
              <w:rFonts w:cstheme="minorBidi"/>
              <w:noProof/>
            </w:rPr>
          </w:pPr>
          <w:ins w:id="118" w:author="Office2016S0116" w:date="2018-10-28T21:27:00Z">
            <w:del w:id="119" w:author="EDUS0116 OfficeS0116" w:date="2018-10-29T14:53:00Z">
              <w:r w:rsidRPr="00AD4F36" w:rsidDel="00AD4F36">
                <w:rPr>
                  <w:rStyle w:val="Hyperlink"/>
                  <w:noProof/>
                </w:rPr>
                <w:delText>Welchen Nutzen kann der Programmierer daraus ziehen?</w:delText>
              </w:r>
              <w:r w:rsidDel="00AD4F36">
                <w:rPr>
                  <w:noProof/>
                  <w:webHidden/>
                </w:rPr>
                <w:tab/>
                <w:delText>3</w:delText>
              </w:r>
            </w:del>
          </w:ins>
        </w:p>
        <w:p w14:paraId="2E6F9F29" w14:textId="09ACF012" w:rsidR="00A11D67" w:rsidDel="00AD4F36" w:rsidRDefault="00A11D67">
          <w:pPr>
            <w:pStyle w:val="Verzeichnis2"/>
            <w:tabs>
              <w:tab w:val="right" w:leader="dot" w:pos="8493"/>
            </w:tabs>
            <w:rPr>
              <w:ins w:id="120" w:author="Office2016S0116" w:date="2018-10-28T21:27:00Z"/>
              <w:del w:id="121" w:author="EDUS0116 OfficeS0116" w:date="2018-10-29T14:53:00Z"/>
              <w:rFonts w:cstheme="minorBidi"/>
              <w:noProof/>
            </w:rPr>
          </w:pPr>
          <w:ins w:id="122" w:author="Office2016S0116" w:date="2018-10-28T21:27:00Z">
            <w:del w:id="123" w:author="EDUS0116 OfficeS0116" w:date="2018-10-29T14:53:00Z">
              <w:r w:rsidRPr="00AD4F36" w:rsidDel="00AD4F36">
                <w:rPr>
                  <w:rStyle w:val="Hyperlink"/>
                  <w:noProof/>
                </w:rPr>
                <w:delText>DTD</w:delText>
              </w:r>
              <w:r w:rsidDel="00AD4F36">
                <w:rPr>
                  <w:noProof/>
                  <w:webHidden/>
                </w:rPr>
                <w:tab/>
                <w:delText>3</w:delText>
              </w:r>
            </w:del>
          </w:ins>
        </w:p>
        <w:p w14:paraId="0B39ADE2" w14:textId="7D79407C" w:rsidR="00A11D67" w:rsidDel="00AD4F36" w:rsidRDefault="00A11D67">
          <w:pPr>
            <w:pStyle w:val="Verzeichnis3"/>
            <w:tabs>
              <w:tab w:val="right" w:leader="dot" w:pos="8493"/>
            </w:tabs>
            <w:rPr>
              <w:ins w:id="124" w:author="Office2016S0116" w:date="2018-10-28T21:27:00Z"/>
              <w:del w:id="125" w:author="EDUS0116 OfficeS0116" w:date="2018-10-29T14:53:00Z"/>
              <w:rFonts w:cstheme="minorBidi"/>
              <w:noProof/>
            </w:rPr>
          </w:pPr>
          <w:ins w:id="126" w:author="Office2016S0116" w:date="2018-10-28T21:27:00Z">
            <w:del w:id="127" w:author="EDUS0116 OfficeS0116" w:date="2018-10-29T14:53:00Z">
              <w:r w:rsidRPr="00AD4F36" w:rsidDel="00AD4F36">
                <w:rPr>
                  <w:rStyle w:val="Hyperlink"/>
                  <w:noProof/>
                </w:rPr>
                <w:delText>Notwendigkeit und Vorteile einer DTD</w:delText>
              </w:r>
              <w:r w:rsidDel="00AD4F36">
                <w:rPr>
                  <w:noProof/>
                  <w:webHidden/>
                </w:rPr>
                <w:tab/>
                <w:delText>4</w:delText>
              </w:r>
            </w:del>
          </w:ins>
        </w:p>
        <w:p w14:paraId="3ED05D3E" w14:textId="0341B125" w:rsidR="00A11D67" w:rsidDel="00AD4F36" w:rsidRDefault="00A11D67">
          <w:pPr>
            <w:pStyle w:val="Verzeichnis3"/>
            <w:tabs>
              <w:tab w:val="right" w:leader="dot" w:pos="8493"/>
            </w:tabs>
            <w:rPr>
              <w:ins w:id="128" w:author="Office2016S0116" w:date="2018-10-28T21:27:00Z"/>
              <w:del w:id="129" w:author="EDUS0116 OfficeS0116" w:date="2018-10-29T14:53:00Z"/>
              <w:rFonts w:cstheme="minorBidi"/>
              <w:noProof/>
            </w:rPr>
          </w:pPr>
          <w:ins w:id="130" w:author="Office2016S0116" w:date="2018-10-28T21:27:00Z">
            <w:del w:id="131" w:author="EDUS0116 OfficeS0116" w:date="2018-10-29T14:53:00Z">
              <w:r w:rsidRPr="00AD4F36" w:rsidDel="00AD4F36">
                <w:rPr>
                  <w:rStyle w:val="Hyperlink"/>
                  <w:noProof/>
                </w:rPr>
                <w:delText>Beispiel einer DTD (Auszug aus der CalML)</w:delText>
              </w:r>
              <w:r w:rsidDel="00AD4F36">
                <w:rPr>
                  <w:noProof/>
                  <w:webHidden/>
                </w:rPr>
                <w:tab/>
                <w:delText>4</w:delText>
              </w:r>
            </w:del>
          </w:ins>
        </w:p>
        <w:p w14:paraId="5A95D875" w14:textId="325AEBD9" w:rsidR="00A11D67" w:rsidDel="00AD4F36" w:rsidRDefault="00A11D67">
          <w:pPr>
            <w:pStyle w:val="Verzeichnis1"/>
            <w:tabs>
              <w:tab w:val="right" w:leader="dot" w:pos="8493"/>
            </w:tabs>
            <w:rPr>
              <w:ins w:id="132" w:author="Office2016S0116" w:date="2018-10-28T21:27:00Z"/>
              <w:del w:id="133" w:author="EDUS0116 OfficeS0116" w:date="2018-10-29T14:53:00Z"/>
              <w:rFonts w:cstheme="minorBidi"/>
              <w:noProof/>
            </w:rPr>
          </w:pPr>
          <w:ins w:id="134" w:author="Office2016S0116" w:date="2018-10-28T21:27:00Z">
            <w:del w:id="135" w:author="EDUS0116 OfficeS0116" w:date="2018-10-29T14:53:00Z">
              <w:r w:rsidRPr="00AD4F36" w:rsidDel="00AD4F36">
                <w:rPr>
                  <w:rStyle w:val="Hyperlink"/>
                  <w:noProof/>
                </w:rPr>
                <w:delText>TERMINKALENDER</w:delText>
              </w:r>
              <w:r w:rsidDel="00AD4F36">
                <w:rPr>
                  <w:noProof/>
                  <w:webHidden/>
                </w:rPr>
                <w:tab/>
                <w:delText>6</w:delText>
              </w:r>
            </w:del>
          </w:ins>
        </w:p>
        <w:p w14:paraId="419DDE8A" w14:textId="2BFECDB1" w:rsidR="00A11D67" w:rsidDel="00AD4F36" w:rsidRDefault="00A11D67">
          <w:pPr>
            <w:pStyle w:val="Verzeichnis2"/>
            <w:tabs>
              <w:tab w:val="right" w:leader="dot" w:pos="8493"/>
            </w:tabs>
            <w:rPr>
              <w:ins w:id="136" w:author="Office2016S0116" w:date="2018-10-28T21:27:00Z"/>
              <w:del w:id="137" w:author="EDUS0116 OfficeS0116" w:date="2018-10-29T14:53:00Z"/>
              <w:rFonts w:cstheme="minorBidi"/>
              <w:noProof/>
            </w:rPr>
          </w:pPr>
          <w:ins w:id="138" w:author="Office2016S0116" w:date="2018-10-28T21:27:00Z">
            <w:del w:id="139" w:author="EDUS0116 OfficeS0116" w:date="2018-10-29T14:53:00Z">
              <w:r w:rsidRPr="00AD4F36" w:rsidDel="00AD4F36">
                <w:rPr>
                  <w:rStyle w:val="Hyperlink"/>
                  <w:noProof/>
                </w:rPr>
                <w:delText>Produkt und Funktionen</w:delText>
              </w:r>
              <w:r w:rsidDel="00AD4F36">
                <w:rPr>
                  <w:noProof/>
                  <w:webHidden/>
                </w:rPr>
                <w:tab/>
                <w:delText>6</w:delText>
              </w:r>
            </w:del>
          </w:ins>
        </w:p>
        <w:p w14:paraId="606F2C66" w14:textId="29E6E5E1" w:rsidR="00A11D67" w:rsidDel="00AD4F36" w:rsidRDefault="00A11D67">
          <w:pPr>
            <w:pStyle w:val="Verzeichnis3"/>
            <w:tabs>
              <w:tab w:val="right" w:leader="dot" w:pos="8493"/>
            </w:tabs>
            <w:rPr>
              <w:ins w:id="140" w:author="Office2016S0116" w:date="2018-10-28T21:27:00Z"/>
              <w:del w:id="141" w:author="EDUS0116 OfficeS0116" w:date="2018-10-29T14:53:00Z"/>
              <w:rFonts w:cstheme="minorBidi"/>
              <w:noProof/>
            </w:rPr>
          </w:pPr>
          <w:ins w:id="142" w:author="Office2016S0116" w:date="2018-10-28T21:27:00Z">
            <w:del w:id="143" w:author="EDUS0116 OfficeS0116" w:date="2018-10-29T14:53:00Z">
              <w:r w:rsidRPr="00AD4F36" w:rsidDel="00AD4F36">
                <w:rPr>
                  <w:rStyle w:val="Hyperlink"/>
                  <w:noProof/>
                </w:rPr>
                <w:delText>Beginn des Projekts</w:delText>
              </w:r>
              <w:r w:rsidDel="00AD4F36">
                <w:rPr>
                  <w:noProof/>
                  <w:webHidden/>
                </w:rPr>
                <w:tab/>
                <w:delText>6</w:delText>
              </w:r>
            </w:del>
          </w:ins>
        </w:p>
        <w:p w14:paraId="24071DD9" w14:textId="29B94FA8" w:rsidR="00A11D67" w:rsidDel="00AD4F36" w:rsidRDefault="00A11D67">
          <w:pPr>
            <w:pStyle w:val="Verzeichnis3"/>
            <w:tabs>
              <w:tab w:val="right" w:leader="dot" w:pos="8493"/>
            </w:tabs>
            <w:rPr>
              <w:ins w:id="144" w:author="Office2016S0116" w:date="2018-10-28T21:27:00Z"/>
              <w:del w:id="145" w:author="EDUS0116 OfficeS0116" w:date="2018-10-29T14:53:00Z"/>
              <w:rFonts w:cstheme="minorBidi"/>
              <w:noProof/>
            </w:rPr>
          </w:pPr>
          <w:ins w:id="146" w:author="Office2016S0116" w:date="2018-10-28T21:27:00Z">
            <w:del w:id="147" w:author="EDUS0116 OfficeS0116" w:date="2018-10-29T14:53:00Z">
              <w:r w:rsidRPr="00AD4F36" w:rsidDel="00AD4F36">
                <w:rPr>
                  <w:rStyle w:val="Hyperlink"/>
                  <w:noProof/>
                </w:rPr>
                <w:delText>User Stories</w:delText>
              </w:r>
              <w:r w:rsidDel="00AD4F36">
                <w:rPr>
                  <w:noProof/>
                  <w:webHidden/>
                </w:rPr>
                <w:tab/>
                <w:delText>7</w:delText>
              </w:r>
            </w:del>
          </w:ins>
        </w:p>
        <w:p w14:paraId="4010CAAD" w14:textId="5699DFE2" w:rsidR="00A11D67" w:rsidDel="00AD4F36" w:rsidRDefault="00A11D67">
          <w:pPr>
            <w:pStyle w:val="Verzeichnis3"/>
            <w:tabs>
              <w:tab w:val="right" w:leader="dot" w:pos="8493"/>
            </w:tabs>
            <w:rPr>
              <w:ins w:id="148" w:author="Office2016S0116" w:date="2018-10-28T21:27:00Z"/>
              <w:del w:id="149" w:author="EDUS0116 OfficeS0116" w:date="2018-10-29T14:53:00Z"/>
              <w:rFonts w:cstheme="minorBidi"/>
              <w:noProof/>
            </w:rPr>
          </w:pPr>
          <w:ins w:id="150" w:author="Office2016S0116" w:date="2018-10-28T21:27:00Z">
            <w:del w:id="151" w:author="EDUS0116 OfficeS0116" w:date="2018-10-29T14:53:00Z">
              <w:r w:rsidRPr="00AD4F36" w:rsidDel="00AD4F36">
                <w:rPr>
                  <w:rStyle w:val="Hyperlink"/>
                  <w:rFonts w:cstheme="minorHAnsi"/>
                  <w:noProof/>
                </w:rPr>
                <w:delText>Prototypen</w:delText>
              </w:r>
              <w:r w:rsidDel="00AD4F36">
                <w:rPr>
                  <w:noProof/>
                  <w:webHidden/>
                </w:rPr>
                <w:tab/>
                <w:delText>8</w:delText>
              </w:r>
            </w:del>
          </w:ins>
        </w:p>
        <w:p w14:paraId="5F3C1534" w14:textId="45E3DFD5" w:rsidR="00A11D67" w:rsidDel="00AD4F36" w:rsidRDefault="00A11D67">
          <w:pPr>
            <w:pStyle w:val="Verzeichnis3"/>
            <w:tabs>
              <w:tab w:val="right" w:leader="dot" w:pos="8493"/>
            </w:tabs>
            <w:rPr>
              <w:ins w:id="152" w:author="Office2016S0116" w:date="2018-10-28T21:27:00Z"/>
              <w:del w:id="153" w:author="EDUS0116 OfficeS0116" w:date="2018-10-29T14:53:00Z"/>
              <w:rFonts w:cstheme="minorBidi"/>
              <w:noProof/>
            </w:rPr>
          </w:pPr>
          <w:ins w:id="154" w:author="Office2016S0116" w:date="2018-10-28T21:27:00Z">
            <w:del w:id="155" w:author="EDUS0116 OfficeS0116" w:date="2018-10-29T14:53:00Z">
              <w:r w:rsidRPr="00AD4F36" w:rsidDel="00AD4F36">
                <w:rPr>
                  <w:rStyle w:val="Hyperlink"/>
                  <w:noProof/>
                </w:rPr>
                <w:delText>Zeitliche Planung</w:delText>
              </w:r>
              <w:r w:rsidDel="00AD4F36">
                <w:rPr>
                  <w:noProof/>
                  <w:webHidden/>
                </w:rPr>
                <w:tab/>
                <w:delText>8</w:delText>
              </w:r>
            </w:del>
          </w:ins>
        </w:p>
        <w:p w14:paraId="1F065B3D" w14:textId="4C82BAF9" w:rsidR="00A11D67" w:rsidDel="00AD4F36" w:rsidRDefault="00A11D67">
          <w:pPr>
            <w:pStyle w:val="Verzeichnis2"/>
            <w:tabs>
              <w:tab w:val="right" w:leader="dot" w:pos="8493"/>
            </w:tabs>
            <w:rPr>
              <w:ins w:id="156" w:author="Office2016S0116" w:date="2018-10-28T21:27:00Z"/>
              <w:del w:id="157" w:author="EDUS0116 OfficeS0116" w:date="2018-10-29T14:53:00Z"/>
              <w:rFonts w:cstheme="minorBidi"/>
              <w:noProof/>
            </w:rPr>
          </w:pPr>
          <w:ins w:id="158" w:author="Office2016S0116" w:date="2018-10-28T21:27:00Z">
            <w:del w:id="159" w:author="EDUS0116 OfficeS0116" w:date="2018-10-29T14:53:00Z">
              <w:r w:rsidRPr="00AD4F36" w:rsidDel="00AD4F36">
                <w:rPr>
                  <w:rStyle w:val="Hyperlink"/>
                  <w:noProof/>
                </w:rPr>
                <w:delText>Zusammenarbeit der Klassen (Klassendiagramm)</w:delText>
              </w:r>
              <w:r w:rsidDel="00AD4F36">
                <w:rPr>
                  <w:noProof/>
                  <w:webHidden/>
                </w:rPr>
                <w:tab/>
                <w:delText>9</w:delText>
              </w:r>
            </w:del>
          </w:ins>
        </w:p>
        <w:p w14:paraId="51E6E37D" w14:textId="085D520E" w:rsidR="00A11D67" w:rsidDel="00AD4F36" w:rsidRDefault="00A11D67">
          <w:pPr>
            <w:pStyle w:val="Verzeichnis2"/>
            <w:tabs>
              <w:tab w:val="right" w:leader="dot" w:pos="8493"/>
            </w:tabs>
            <w:rPr>
              <w:ins w:id="160" w:author="Office2016S0116" w:date="2018-10-28T21:27:00Z"/>
              <w:del w:id="161" w:author="EDUS0116 OfficeS0116" w:date="2018-10-29T14:53:00Z"/>
              <w:rFonts w:cstheme="minorBidi"/>
              <w:noProof/>
            </w:rPr>
          </w:pPr>
          <w:ins w:id="162" w:author="Office2016S0116" w:date="2018-10-28T21:27:00Z">
            <w:del w:id="163" w:author="EDUS0116 OfficeS0116" w:date="2018-10-29T14:53:00Z">
              <w:r w:rsidRPr="00AD4F36" w:rsidDel="00AD4F36">
                <w:rPr>
                  <w:rStyle w:val="Hyperlink"/>
                  <w:noProof/>
                </w:rPr>
                <w:delText>DTD (eigene Sprache)</w:delText>
              </w:r>
              <w:r w:rsidDel="00AD4F36">
                <w:rPr>
                  <w:noProof/>
                  <w:webHidden/>
                </w:rPr>
                <w:tab/>
                <w:delText>10</w:delText>
              </w:r>
            </w:del>
          </w:ins>
        </w:p>
        <w:p w14:paraId="21B21252" w14:textId="1D89426D" w:rsidR="00A11D67" w:rsidDel="00AD4F36" w:rsidRDefault="00A11D67">
          <w:pPr>
            <w:pStyle w:val="Verzeichnis3"/>
            <w:tabs>
              <w:tab w:val="right" w:leader="dot" w:pos="8493"/>
            </w:tabs>
            <w:rPr>
              <w:ins w:id="164" w:author="Office2016S0116" w:date="2018-10-28T21:27:00Z"/>
              <w:del w:id="165" w:author="EDUS0116 OfficeS0116" w:date="2018-10-29T14:53:00Z"/>
              <w:rFonts w:cstheme="minorBidi"/>
              <w:noProof/>
            </w:rPr>
          </w:pPr>
          <w:ins w:id="166" w:author="Office2016S0116" w:date="2018-10-28T21:27:00Z">
            <w:del w:id="167" w:author="EDUS0116 OfficeS0116" w:date="2018-10-29T14:53:00Z">
              <w:r w:rsidRPr="00AD4F36" w:rsidDel="00AD4F36">
                <w:rPr>
                  <w:rStyle w:val="Hyperlink"/>
                  <w:noProof/>
                </w:rPr>
                <w:delText>Struktur</w:delText>
              </w:r>
              <w:r w:rsidDel="00AD4F36">
                <w:rPr>
                  <w:noProof/>
                  <w:webHidden/>
                </w:rPr>
                <w:tab/>
                <w:delText>10</w:delText>
              </w:r>
            </w:del>
          </w:ins>
        </w:p>
        <w:p w14:paraId="47759A72" w14:textId="68AADBA1" w:rsidR="00A11D67" w:rsidDel="00AD4F36" w:rsidRDefault="00A11D67">
          <w:pPr>
            <w:pStyle w:val="Verzeichnis2"/>
            <w:tabs>
              <w:tab w:val="right" w:leader="dot" w:pos="8493"/>
            </w:tabs>
            <w:rPr>
              <w:ins w:id="168" w:author="Office2016S0116" w:date="2018-10-28T21:27:00Z"/>
              <w:del w:id="169" w:author="EDUS0116 OfficeS0116" w:date="2018-10-29T14:53:00Z"/>
              <w:rFonts w:cstheme="minorBidi"/>
              <w:noProof/>
            </w:rPr>
          </w:pPr>
          <w:ins w:id="170" w:author="Office2016S0116" w:date="2018-10-28T21:27:00Z">
            <w:del w:id="171" w:author="EDUS0116 OfficeS0116" w:date="2018-10-29T14:53:00Z">
              <w:r w:rsidRPr="00AD4F36" w:rsidDel="00AD4F36">
                <w:rPr>
                  <w:rStyle w:val="Hyperlink"/>
                  <w:noProof/>
                </w:rPr>
                <w:delText>Schnittstelle Java XML (Datenspeicherung)</w:delText>
              </w:r>
              <w:r w:rsidDel="00AD4F36">
                <w:rPr>
                  <w:noProof/>
                  <w:webHidden/>
                </w:rPr>
                <w:tab/>
                <w:delText>11</w:delText>
              </w:r>
            </w:del>
          </w:ins>
        </w:p>
        <w:p w14:paraId="05B2EC45" w14:textId="1964BE65" w:rsidR="00A11D67" w:rsidDel="00AD4F36" w:rsidRDefault="00A11D67">
          <w:pPr>
            <w:pStyle w:val="Verzeichnis3"/>
            <w:tabs>
              <w:tab w:val="right" w:leader="dot" w:pos="8493"/>
            </w:tabs>
            <w:rPr>
              <w:ins w:id="172" w:author="Office2016S0116" w:date="2018-10-28T21:27:00Z"/>
              <w:del w:id="173" w:author="EDUS0116 OfficeS0116" w:date="2018-10-29T14:53:00Z"/>
              <w:rFonts w:cstheme="minorBidi"/>
              <w:noProof/>
            </w:rPr>
          </w:pPr>
          <w:ins w:id="174" w:author="Office2016S0116" w:date="2018-10-28T21:27:00Z">
            <w:del w:id="175" w:author="EDUS0116 OfficeS0116" w:date="2018-10-29T14:53:00Z">
              <w:r w:rsidRPr="00AD4F36" w:rsidDel="00AD4F36">
                <w:rPr>
                  <w:rStyle w:val="Hyperlink"/>
                  <w:noProof/>
                </w:rPr>
                <w:delText>Wahl der verwendeten Bibliothek</w:delText>
              </w:r>
              <w:r w:rsidDel="00AD4F36">
                <w:rPr>
                  <w:noProof/>
                  <w:webHidden/>
                </w:rPr>
                <w:tab/>
                <w:delText>11</w:delText>
              </w:r>
            </w:del>
          </w:ins>
        </w:p>
        <w:p w14:paraId="3C1ED946" w14:textId="6C2F050E" w:rsidR="00A11D67" w:rsidDel="00AD4F36" w:rsidRDefault="00A11D67">
          <w:pPr>
            <w:pStyle w:val="Verzeichnis3"/>
            <w:tabs>
              <w:tab w:val="right" w:leader="dot" w:pos="8493"/>
            </w:tabs>
            <w:rPr>
              <w:ins w:id="176" w:author="Office2016S0116" w:date="2018-10-28T21:27:00Z"/>
              <w:del w:id="177" w:author="EDUS0116 OfficeS0116" w:date="2018-10-29T14:53:00Z"/>
              <w:rFonts w:cstheme="minorBidi"/>
              <w:noProof/>
            </w:rPr>
          </w:pPr>
          <w:ins w:id="178" w:author="Office2016S0116" w:date="2018-10-28T21:27:00Z">
            <w:del w:id="179" w:author="EDUS0116 OfficeS0116" w:date="2018-10-29T14:53:00Z">
              <w:r w:rsidRPr="00AD4F36" w:rsidDel="00AD4F36">
                <w:rPr>
                  <w:rStyle w:val="Hyperlink"/>
                  <w:noProof/>
                </w:rPr>
                <w:delText>Implementierung</w:delText>
              </w:r>
              <w:r w:rsidDel="00AD4F36">
                <w:rPr>
                  <w:noProof/>
                  <w:webHidden/>
                </w:rPr>
                <w:tab/>
                <w:delText>12</w:delText>
              </w:r>
            </w:del>
          </w:ins>
        </w:p>
        <w:p w14:paraId="068233D7" w14:textId="29E6DE8B" w:rsidR="00A11D67" w:rsidDel="00AD4F36" w:rsidRDefault="00A11D67">
          <w:pPr>
            <w:pStyle w:val="Verzeichnis2"/>
            <w:tabs>
              <w:tab w:val="right" w:leader="dot" w:pos="8493"/>
            </w:tabs>
            <w:rPr>
              <w:ins w:id="180" w:author="Office2016S0116" w:date="2018-10-28T21:27:00Z"/>
              <w:del w:id="181" w:author="EDUS0116 OfficeS0116" w:date="2018-10-29T14:53:00Z"/>
              <w:rFonts w:cstheme="minorBidi"/>
              <w:noProof/>
            </w:rPr>
          </w:pPr>
          <w:ins w:id="182" w:author="Office2016S0116" w:date="2018-10-28T21:27:00Z">
            <w:del w:id="183" w:author="EDUS0116 OfficeS0116" w:date="2018-10-29T14:53:00Z">
              <w:r w:rsidRPr="00AD4F36" w:rsidDel="00AD4F36">
                <w:rPr>
                  <w:rStyle w:val="Hyperlink"/>
                  <w:noProof/>
                </w:rPr>
                <w:delText>Logic</w:delText>
              </w:r>
              <w:r w:rsidDel="00AD4F36">
                <w:rPr>
                  <w:noProof/>
                  <w:webHidden/>
                </w:rPr>
                <w:tab/>
                <w:delText>13</w:delText>
              </w:r>
            </w:del>
          </w:ins>
        </w:p>
        <w:p w14:paraId="4C0B77AD" w14:textId="43E02695" w:rsidR="00A11D67" w:rsidDel="00AD4F36" w:rsidRDefault="00A11D67">
          <w:pPr>
            <w:pStyle w:val="Verzeichnis2"/>
            <w:tabs>
              <w:tab w:val="right" w:leader="dot" w:pos="8493"/>
            </w:tabs>
            <w:rPr>
              <w:ins w:id="184" w:author="Office2016S0116" w:date="2018-10-28T21:27:00Z"/>
              <w:del w:id="185" w:author="EDUS0116 OfficeS0116" w:date="2018-10-29T14:53:00Z"/>
              <w:rFonts w:cstheme="minorBidi"/>
              <w:noProof/>
            </w:rPr>
          </w:pPr>
          <w:ins w:id="186" w:author="Office2016S0116" w:date="2018-10-28T21:27:00Z">
            <w:del w:id="187" w:author="EDUS0116 OfficeS0116" w:date="2018-10-29T14:53:00Z">
              <w:r w:rsidRPr="00AD4F36" w:rsidDel="00AD4F36">
                <w:rPr>
                  <w:rStyle w:val="Hyperlink"/>
                  <w:noProof/>
                </w:rPr>
                <w:delText>GUI mit JavaFX</w:delText>
              </w:r>
              <w:r w:rsidDel="00AD4F36">
                <w:rPr>
                  <w:noProof/>
                  <w:webHidden/>
                </w:rPr>
                <w:tab/>
                <w:delText>14</w:delText>
              </w:r>
            </w:del>
          </w:ins>
        </w:p>
        <w:p w14:paraId="6EFB0701" w14:textId="35284125" w:rsidR="00A11D67" w:rsidDel="00AD4F36" w:rsidRDefault="00A11D67">
          <w:pPr>
            <w:pStyle w:val="Verzeichnis3"/>
            <w:tabs>
              <w:tab w:val="right" w:leader="dot" w:pos="8493"/>
            </w:tabs>
            <w:rPr>
              <w:ins w:id="188" w:author="Office2016S0116" w:date="2018-10-28T21:27:00Z"/>
              <w:del w:id="189" w:author="EDUS0116 OfficeS0116" w:date="2018-10-29T14:53:00Z"/>
              <w:rFonts w:cstheme="minorBidi"/>
              <w:noProof/>
            </w:rPr>
          </w:pPr>
          <w:ins w:id="190" w:author="Office2016S0116" w:date="2018-10-28T21:27:00Z">
            <w:del w:id="191" w:author="EDUS0116 OfficeS0116" w:date="2018-10-29T14:53:00Z">
              <w:r w:rsidRPr="00AD4F36" w:rsidDel="00AD4F36">
                <w:rPr>
                  <w:rStyle w:val="Hyperlink"/>
                  <w:noProof/>
                </w:rPr>
                <w:delText>Entscheidung über Methode zur Erstellung der GUI</w:delText>
              </w:r>
              <w:r w:rsidDel="00AD4F36">
                <w:rPr>
                  <w:noProof/>
                  <w:webHidden/>
                </w:rPr>
                <w:tab/>
                <w:delText>14</w:delText>
              </w:r>
            </w:del>
          </w:ins>
        </w:p>
        <w:p w14:paraId="2F48A56E" w14:textId="69D2264F" w:rsidR="00A11D67" w:rsidDel="00AD4F36" w:rsidRDefault="00A11D67">
          <w:pPr>
            <w:pStyle w:val="Verzeichnis3"/>
            <w:tabs>
              <w:tab w:val="right" w:leader="dot" w:pos="8493"/>
            </w:tabs>
            <w:rPr>
              <w:ins w:id="192" w:author="Office2016S0116" w:date="2018-10-28T21:27:00Z"/>
              <w:del w:id="193" w:author="EDUS0116 OfficeS0116" w:date="2018-10-29T14:53:00Z"/>
              <w:rFonts w:cstheme="minorBidi"/>
              <w:noProof/>
            </w:rPr>
          </w:pPr>
          <w:ins w:id="194" w:author="Office2016S0116" w:date="2018-10-28T21:27:00Z">
            <w:del w:id="195" w:author="EDUS0116 OfficeS0116" w:date="2018-10-29T14:53:00Z">
              <w:r w:rsidRPr="00AD4F36" w:rsidDel="00AD4F36">
                <w:rPr>
                  <w:rStyle w:val="Hyperlink"/>
                  <w:noProof/>
                </w:rPr>
                <w:delText>Implementierung</w:delText>
              </w:r>
              <w:r w:rsidDel="00AD4F36">
                <w:rPr>
                  <w:noProof/>
                  <w:webHidden/>
                </w:rPr>
                <w:tab/>
                <w:delText>15</w:delText>
              </w:r>
            </w:del>
          </w:ins>
        </w:p>
        <w:p w14:paraId="10FF2E60" w14:textId="6D16575C" w:rsidR="00A11D67" w:rsidDel="00AD4F36" w:rsidRDefault="00A11D67">
          <w:pPr>
            <w:pStyle w:val="Verzeichnis2"/>
            <w:tabs>
              <w:tab w:val="right" w:leader="dot" w:pos="8493"/>
            </w:tabs>
            <w:rPr>
              <w:ins w:id="196" w:author="Office2016S0116" w:date="2018-10-28T21:27:00Z"/>
              <w:del w:id="197" w:author="EDUS0116 OfficeS0116" w:date="2018-10-29T14:53:00Z"/>
              <w:rFonts w:cstheme="minorBidi"/>
              <w:noProof/>
            </w:rPr>
          </w:pPr>
          <w:ins w:id="198" w:author="Office2016S0116" w:date="2018-10-28T21:27:00Z">
            <w:del w:id="199" w:author="EDUS0116 OfficeS0116" w:date="2018-10-29T14:53:00Z">
              <w:r w:rsidDel="00AD4F36">
                <w:rPr>
                  <w:noProof/>
                  <w:webHidden/>
                </w:rPr>
                <w:tab/>
                <w:delText>16</w:delText>
              </w:r>
            </w:del>
          </w:ins>
        </w:p>
        <w:p w14:paraId="28A2E24E" w14:textId="23856EEF" w:rsidR="00A11D67" w:rsidDel="00AD4F36" w:rsidRDefault="00A11D67">
          <w:pPr>
            <w:pStyle w:val="Verzeichnis2"/>
            <w:tabs>
              <w:tab w:val="right" w:leader="dot" w:pos="8493"/>
            </w:tabs>
            <w:rPr>
              <w:ins w:id="200" w:author="Office2016S0116" w:date="2018-10-28T21:27:00Z"/>
              <w:del w:id="201" w:author="EDUS0116 OfficeS0116" w:date="2018-10-29T14:53:00Z"/>
              <w:rFonts w:cstheme="minorBidi"/>
              <w:noProof/>
            </w:rPr>
          </w:pPr>
          <w:ins w:id="202" w:author="Office2016S0116" w:date="2018-10-28T21:27:00Z">
            <w:del w:id="203" w:author="EDUS0116 OfficeS0116" w:date="2018-10-29T14:53:00Z">
              <w:r w:rsidRPr="00AD4F36" w:rsidDel="00AD4F36">
                <w:rPr>
                  <w:rStyle w:val="Hyperlink"/>
                  <w:noProof/>
                </w:rPr>
                <w:delText>Fazit</w:delText>
              </w:r>
              <w:r w:rsidDel="00AD4F36">
                <w:rPr>
                  <w:noProof/>
                  <w:webHidden/>
                </w:rPr>
                <w:tab/>
                <w:delText>16</w:delText>
              </w:r>
            </w:del>
          </w:ins>
        </w:p>
        <w:p w14:paraId="0BD0A47A" w14:textId="0BA113E0" w:rsidR="00A11D67" w:rsidDel="00AD4F36" w:rsidRDefault="00A11D67">
          <w:pPr>
            <w:pStyle w:val="Verzeichnis1"/>
            <w:tabs>
              <w:tab w:val="right" w:leader="dot" w:pos="8493"/>
            </w:tabs>
            <w:rPr>
              <w:ins w:id="204" w:author="Office2016S0116" w:date="2018-10-28T21:27:00Z"/>
              <w:del w:id="205" w:author="EDUS0116 OfficeS0116" w:date="2018-10-29T14:53:00Z"/>
              <w:rFonts w:cstheme="minorBidi"/>
              <w:noProof/>
            </w:rPr>
          </w:pPr>
          <w:ins w:id="206" w:author="Office2016S0116" w:date="2018-10-28T21:27:00Z">
            <w:del w:id="207" w:author="EDUS0116 OfficeS0116" w:date="2018-10-29T14:53:00Z">
              <w:r w:rsidRPr="00AD4F36" w:rsidDel="00AD4F36">
                <w:rPr>
                  <w:rStyle w:val="Hyperlink"/>
                  <w:noProof/>
                </w:rPr>
                <w:delText>LITERATURVERZEICHNIS</w:delText>
              </w:r>
              <w:r w:rsidDel="00AD4F36">
                <w:rPr>
                  <w:noProof/>
                  <w:webHidden/>
                </w:rPr>
                <w:tab/>
                <w:delText>17</w:delText>
              </w:r>
            </w:del>
          </w:ins>
        </w:p>
        <w:p w14:paraId="5E42A380" w14:textId="48BA16E3" w:rsidR="00A11D67" w:rsidDel="00AD4F36" w:rsidRDefault="00A11D67">
          <w:pPr>
            <w:pStyle w:val="Verzeichnis1"/>
            <w:tabs>
              <w:tab w:val="right" w:leader="dot" w:pos="8493"/>
            </w:tabs>
            <w:rPr>
              <w:ins w:id="208" w:author="Office2016S0116" w:date="2018-10-28T21:27:00Z"/>
              <w:del w:id="209" w:author="EDUS0116 OfficeS0116" w:date="2018-10-29T14:53:00Z"/>
              <w:rFonts w:cstheme="minorBidi"/>
              <w:noProof/>
            </w:rPr>
          </w:pPr>
          <w:ins w:id="210" w:author="Office2016S0116" w:date="2018-10-28T21:27:00Z">
            <w:del w:id="211" w:author="EDUS0116 OfficeS0116" w:date="2018-10-29T14:53:00Z">
              <w:r w:rsidRPr="00AD4F36" w:rsidDel="00AD4F36">
                <w:rPr>
                  <w:rStyle w:val="Hyperlink"/>
                  <w:noProof/>
                </w:rPr>
                <w:delText>ANHÄNGE</w:delText>
              </w:r>
              <w:r w:rsidDel="00AD4F36">
                <w:rPr>
                  <w:noProof/>
                  <w:webHidden/>
                </w:rPr>
                <w:tab/>
                <w:delText>17</w:delText>
              </w:r>
            </w:del>
          </w:ins>
        </w:p>
        <w:p w14:paraId="3D8754C5" w14:textId="57DB0BED" w:rsidR="00A11D67" w:rsidDel="00AD4F36" w:rsidRDefault="00A11D67">
          <w:pPr>
            <w:pStyle w:val="Verzeichnis2"/>
            <w:tabs>
              <w:tab w:val="right" w:leader="dot" w:pos="8493"/>
            </w:tabs>
            <w:rPr>
              <w:ins w:id="212" w:author="Office2016S0116" w:date="2018-10-28T21:27:00Z"/>
              <w:del w:id="213" w:author="EDUS0116 OfficeS0116" w:date="2018-10-29T14:53:00Z"/>
              <w:rFonts w:cstheme="minorBidi"/>
              <w:noProof/>
            </w:rPr>
          </w:pPr>
          <w:ins w:id="214" w:author="Office2016S0116" w:date="2018-10-28T21:27:00Z">
            <w:del w:id="215" w:author="EDUS0116 OfficeS0116" w:date="2018-10-29T14:53:00Z">
              <w:r w:rsidRPr="00AD4F36" w:rsidDel="00AD4F36">
                <w:rPr>
                  <w:rStyle w:val="Hyperlink"/>
                  <w:noProof/>
                </w:rPr>
                <w:delText>Installationshinweise</w:delText>
              </w:r>
              <w:r w:rsidDel="00AD4F36">
                <w:rPr>
                  <w:noProof/>
                  <w:webHidden/>
                </w:rPr>
                <w:tab/>
                <w:delText>17</w:delText>
              </w:r>
            </w:del>
          </w:ins>
        </w:p>
        <w:p w14:paraId="0BCBD94B" w14:textId="771DB354" w:rsidR="00A11D67" w:rsidDel="00AD4F36" w:rsidRDefault="00A11D67">
          <w:pPr>
            <w:pStyle w:val="Verzeichnis2"/>
            <w:tabs>
              <w:tab w:val="right" w:leader="dot" w:pos="8493"/>
            </w:tabs>
            <w:rPr>
              <w:ins w:id="216" w:author="Office2016S0116" w:date="2018-10-28T21:27:00Z"/>
              <w:del w:id="217" w:author="EDUS0116 OfficeS0116" w:date="2018-10-29T14:53:00Z"/>
              <w:rFonts w:cstheme="minorBidi"/>
              <w:noProof/>
            </w:rPr>
          </w:pPr>
          <w:ins w:id="218" w:author="Office2016S0116" w:date="2018-10-28T21:27:00Z">
            <w:del w:id="219" w:author="EDUS0116 OfficeS0116" w:date="2018-10-29T14:53:00Z">
              <w:r w:rsidRPr="00AD4F36" w:rsidDel="00AD4F36">
                <w:rPr>
                  <w:rStyle w:val="Hyperlink"/>
                  <w:noProof/>
                </w:rPr>
                <w:delText>Quelltext</w:delText>
              </w:r>
              <w:r w:rsidDel="00AD4F36">
                <w:rPr>
                  <w:noProof/>
                  <w:webHidden/>
                </w:rPr>
                <w:tab/>
                <w:delText>17</w:delText>
              </w:r>
            </w:del>
          </w:ins>
        </w:p>
        <w:p w14:paraId="675E95AC" w14:textId="75D0C995" w:rsidR="00F36C48" w:rsidRPr="005677AF" w:rsidDel="00AD4F36" w:rsidRDefault="00F36C48" w:rsidP="00110584">
          <w:pPr>
            <w:pStyle w:val="Verzeichnis1"/>
            <w:tabs>
              <w:tab w:val="right" w:leader="dot" w:pos="9062"/>
            </w:tabs>
            <w:spacing w:line="276" w:lineRule="auto"/>
            <w:rPr>
              <w:del w:id="220" w:author="EDUS0116 OfficeS0116" w:date="2018-10-29T14:53:00Z"/>
              <w:rFonts w:cstheme="minorBidi"/>
              <w:noProof/>
            </w:rPr>
          </w:pPr>
          <w:del w:id="221" w:author="EDUS0116 OfficeS0116" w:date="2018-10-29T14:53:00Z">
            <w:r w:rsidRPr="005677AF" w:rsidDel="00AD4F36">
              <w:rPr>
                <w:rStyle w:val="Hyperlink"/>
                <w:noProof/>
              </w:rPr>
              <w:delText>Vorwort</w:delText>
            </w:r>
            <w:r w:rsidRPr="005677AF" w:rsidDel="00AD4F36">
              <w:rPr>
                <w:noProof/>
                <w:webHidden/>
              </w:rPr>
              <w:tab/>
              <w:delText>2</w:delText>
            </w:r>
          </w:del>
        </w:p>
        <w:p w14:paraId="32A0C7B2" w14:textId="5F41260B" w:rsidR="00F36C48" w:rsidRPr="005677AF" w:rsidDel="00AD4F36" w:rsidRDefault="00F36C48" w:rsidP="00110584">
          <w:pPr>
            <w:pStyle w:val="Verzeichnis1"/>
            <w:tabs>
              <w:tab w:val="right" w:leader="dot" w:pos="9062"/>
            </w:tabs>
            <w:spacing w:line="276" w:lineRule="auto"/>
            <w:rPr>
              <w:del w:id="222" w:author="EDUS0116 OfficeS0116" w:date="2018-10-29T14:53:00Z"/>
              <w:rFonts w:cstheme="minorBidi"/>
              <w:noProof/>
            </w:rPr>
          </w:pPr>
          <w:del w:id="223" w:author="EDUS0116 OfficeS0116" w:date="2018-10-29T14:53:00Z">
            <w:r w:rsidRPr="005677AF" w:rsidDel="00AD4F36">
              <w:rPr>
                <w:rStyle w:val="Hyperlink"/>
                <w:noProof/>
              </w:rPr>
              <w:delText>Einleitung</w:delText>
            </w:r>
            <w:r w:rsidRPr="005677AF" w:rsidDel="00AD4F36">
              <w:rPr>
                <w:noProof/>
                <w:webHidden/>
              </w:rPr>
              <w:tab/>
              <w:delText>2</w:delText>
            </w:r>
          </w:del>
        </w:p>
        <w:p w14:paraId="5D19B3D4" w14:textId="425DC2AE" w:rsidR="00F36C48" w:rsidRPr="005677AF" w:rsidDel="00AD4F36" w:rsidRDefault="00F36C48" w:rsidP="00110584">
          <w:pPr>
            <w:pStyle w:val="Verzeichnis1"/>
            <w:tabs>
              <w:tab w:val="right" w:leader="dot" w:pos="9062"/>
            </w:tabs>
            <w:spacing w:line="276" w:lineRule="auto"/>
            <w:rPr>
              <w:del w:id="224" w:author="EDUS0116 OfficeS0116" w:date="2018-10-29T14:53:00Z"/>
              <w:rFonts w:cstheme="minorBidi"/>
              <w:noProof/>
            </w:rPr>
          </w:pPr>
          <w:del w:id="225" w:author="EDUS0116 OfficeS0116" w:date="2018-10-29T14:53:00Z">
            <w:r w:rsidRPr="005677AF" w:rsidDel="00AD4F36">
              <w:rPr>
                <w:rStyle w:val="Hyperlink"/>
                <w:noProof/>
              </w:rPr>
              <w:delText>XML und DTD</w:delText>
            </w:r>
            <w:r w:rsidRPr="005677AF" w:rsidDel="00AD4F36">
              <w:rPr>
                <w:noProof/>
                <w:webHidden/>
              </w:rPr>
              <w:tab/>
              <w:delText>2</w:delText>
            </w:r>
          </w:del>
        </w:p>
        <w:p w14:paraId="3E14C6C0" w14:textId="364D46EE" w:rsidR="00F36C48" w:rsidRPr="005677AF" w:rsidDel="00AD4F36" w:rsidRDefault="00F36C48" w:rsidP="00110584">
          <w:pPr>
            <w:pStyle w:val="Verzeichnis2"/>
            <w:tabs>
              <w:tab w:val="right" w:leader="dot" w:pos="9062"/>
            </w:tabs>
            <w:spacing w:line="276" w:lineRule="auto"/>
            <w:rPr>
              <w:del w:id="226" w:author="EDUS0116 OfficeS0116" w:date="2018-10-29T14:53:00Z"/>
              <w:rFonts w:cstheme="minorBidi"/>
              <w:noProof/>
            </w:rPr>
          </w:pPr>
          <w:del w:id="227" w:author="EDUS0116 OfficeS0116" w:date="2018-10-29T14:53:00Z">
            <w:r w:rsidRPr="005677AF" w:rsidDel="00AD4F36">
              <w:rPr>
                <w:rStyle w:val="Hyperlink"/>
                <w:noProof/>
              </w:rPr>
              <w:delText>XML</w:delText>
            </w:r>
            <w:r w:rsidRPr="005677AF" w:rsidDel="00AD4F36">
              <w:rPr>
                <w:noProof/>
                <w:webHidden/>
              </w:rPr>
              <w:tab/>
              <w:delText>2</w:delText>
            </w:r>
          </w:del>
        </w:p>
        <w:p w14:paraId="3E197B75" w14:textId="3A29F2E0" w:rsidR="00F36C48" w:rsidRPr="005677AF" w:rsidDel="00AD4F36" w:rsidRDefault="00F36C48" w:rsidP="00110584">
          <w:pPr>
            <w:pStyle w:val="Verzeichnis3"/>
            <w:tabs>
              <w:tab w:val="right" w:leader="dot" w:pos="9062"/>
            </w:tabs>
            <w:spacing w:line="276" w:lineRule="auto"/>
            <w:rPr>
              <w:del w:id="228" w:author="EDUS0116 OfficeS0116" w:date="2018-10-29T14:53:00Z"/>
              <w:rFonts w:cstheme="minorBidi"/>
              <w:noProof/>
            </w:rPr>
          </w:pPr>
          <w:del w:id="229" w:author="EDUS0116 OfficeS0116" w:date="2018-10-29T14:53:00Z">
            <w:r w:rsidRPr="005677AF" w:rsidDel="00AD4F36">
              <w:rPr>
                <w:rStyle w:val="Hyperlink"/>
                <w:noProof/>
              </w:rPr>
              <w:delText>Was bedeutet das für die Implementierung?</w:delText>
            </w:r>
            <w:r w:rsidRPr="005677AF" w:rsidDel="00AD4F36">
              <w:rPr>
                <w:noProof/>
                <w:webHidden/>
              </w:rPr>
              <w:tab/>
              <w:delText>3</w:delText>
            </w:r>
          </w:del>
        </w:p>
        <w:p w14:paraId="72A20AD2" w14:textId="1DE152BD" w:rsidR="00F36C48" w:rsidRPr="005677AF" w:rsidDel="00AD4F36" w:rsidRDefault="00F36C48" w:rsidP="00110584">
          <w:pPr>
            <w:pStyle w:val="Verzeichnis3"/>
            <w:tabs>
              <w:tab w:val="right" w:leader="dot" w:pos="9062"/>
            </w:tabs>
            <w:spacing w:line="276" w:lineRule="auto"/>
            <w:rPr>
              <w:del w:id="230" w:author="EDUS0116 OfficeS0116" w:date="2018-10-29T14:53:00Z"/>
              <w:rFonts w:cstheme="minorBidi"/>
              <w:noProof/>
            </w:rPr>
          </w:pPr>
          <w:del w:id="231" w:author="EDUS0116 OfficeS0116" w:date="2018-10-29T14:53:00Z">
            <w:r w:rsidRPr="005677AF" w:rsidDel="00AD4F36">
              <w:rPr>
                <w:rStyle w:val="Hyperlink"/>
                <w:noProof/>
              </w:rPr>
              <w:delText>Welchen Nutzen kann der Programmierer daraus ziehen?</w:delText>
            </w:r>
            <w:r w:rsidRPr="005677AF" w:rsidDel="00AD4F36">
              <w:rPr>
                <w:noProof/>
                <w:webHidden/>
              </w:rPr>
              <w:tab/>
              <w:delText>3</w:delText>
            </w:r>
          </w:del>
        </w:p>
        <w:p w14:paraId="4D8619E4" w14:textId="78C0083C" w:rsidR="00F36C48" w:rsidRPr="005677AF" w:rsidDel="00AD4F36" w:rsidRDefault="00F36C48" w:rsidP="00110584">
          <w:pPr>
            <w:pStyle w:val="Verzeichnis2"/>
            <w:tabs>
              <w:tab w:val="right" w:leader="dot" w:pos="9062"/>
            </w:tabs>
            <w:spacing w:line="276" w:lineRule="auto"/>
            <w:rPr>
              <w:del w:id="232" w:author="EDUS0116 OfficeS0116" w:date="2018-10-29T14:53:00Z"/>
              <w:rFonts w:cstheme="minorBidi"/>
              <w:noProof/>
            </w:rPr>
          </w:pPr>
          <w:del w:id="233" w:author="EDUS0116 OfficeS0116" w:date="2018-10-29T14:53:00Z">
            <w:r w:rsidRPr="005677AF" w:rsidDel="00AD4F36">
              <w:rPr>
                <w:rStyle w:val="Hyperlink"/>
                <w:noProof/>
              </w:rPr>
              <w:delText>DTD</w:delText>
            </w:r>
            <w:r w:rsidRPr="005677AF" w:rsidDel="00AD4F36">
              <w:rPr>
                <w:noProof/>
                <w:webHidden/>
              </w:rPr>
              <w:tab/>
              <w:delText>3</w:delText>
            </w:r>
          </w:del>
        </w:p>
        <w:p w14:paraId="2C9C268E" w14:textId="2FDE3D53" w:rsidR="00F36C48" w:rsidRPr="005677AF" w:rsidDel="00AD4F36" w:rsidRDefault="00F36C48" w:rsidP="00110584">
          <w:pPr>
            <w:pStyle w:val="Verzeichnis3"/>
            <w:tabs>
              <w:tab w:val="right" w:leader="dot" w:pos="9062"/>
            </w:tabs>
            <w:spacing w:line="276" w:lineRule="auto"/>
            <w:rPr>
              <w:del w:id="234" w:author="EDUS0116 OfficeS0116" w:date="2018-10-29T14:53:00Z"/>
              <w:rFonts w:cstheme="minorBidi"/>
              <w:noProof/>
            </w:rPr>
          </w:pPr>
          <w:del w:id="235" w:author="EDUS0116 OfficeS0116" w:date="2018-10-29T14:53:00Z">
            <w:r w:rsidRPr="005677AF" w:rsidDel="00AD4F36">
              <w:rPr>
                <w:rStyle w:val="Hyperlink"/>
                <w:noProof/>
              </w:rPr>
              <w:delText>Notwendigkeit und Vorteile einer DTD</w:delText>
            </w:r>
            <w:r w:rsidRPr="005677AF" w:rsidDel="00AD4F36">
              <w:rPr>
                <w:noProof/>
                <w:webHidden/>
              </w:rPr>
              <w:tab/>
              <w:delText>4</w:delText>
            </w:r>
          </w:del>
        </w:p>
        <w:p w14:paraId="7D7FF08C" w14:textId="3E4FE8D2" w:rsidR="00F36C48" w:rsidRPr="005677AF" w:rsidDel="00AD4F36" w:rsidRDefault="00F36C48" w:rsidP="00110584">
          <w:pPr>
            <w:pStyle w:val="Verzeichnis3"/>
            <w:tabs>
              <w:tab w:val="right" w:leader="dot" w:pos="9062"/>
            </w:tabs>
            <w:spacing w:line="276" w:lineRule="auto"/>
            <w:rPr>
              <w:del w:id="236" w:author="EDUS0116 OfficeS0116" w:date="2018-10-29T14:53:00Z"/>
              <w:rFonts w:cstheme="minorBidi"/>
              <w:noProof/>
            </w:rPr>
          </w:pPr>
          <w:del w:id="237" w:author="EDUS0116 OfficeS0116" w:date="2018-10-29T14:53:00Z">
            <w:r w:rsidRPr="005677AF" w:rsidDel="00AD4F36">
              <w:rPr>
                <w:rStyle w:val="Hyperlink"/>
                <w:noProof/>
              </w:rPr>
              <w:delText>Beispiel einer DTD (Auszug aus der CalML)</w:delText>
            </w:r>
            <w:r w:rsidRPr="005677AF" w:rsidDel="00AD4F36">
              <w:rPr>
                <w:noProof/>
                <w:webHidden/>
              </w:rPr>
              <w:tab/>
              <w:delText>4</w:delText>
            </w:r>
          </w:del>
        </w:p>
        <w:p w14:paraId="303C1855" w14:textId="1C903723" w:rsidR="00F36C48" w:rsidRPr="005677AF" w:rsidDel="00AD4F36" w:rsidRDefault="00F36C48" w:rsidP="00110584">
          <w:pPr>
            <w:pStyle w:val="Verzeichnis1"/>
            <w:tabs>
              <w:tab w:val="right" w:leader="dot" w:pos="9062"/>
            </w:tabs>
            <w:spacing w:line="276" w:lineRule="auto"/>
            <w:rPr>
              <w:del w:id="238" w:author="EDUS0116 OfficeS0116" w:date="2018-10-29T14:53:00Z"/>
              <w:rFonts w:cstheme="minorBidi"/>
              <w:noProof/>
            </w:rPr>
          </w:pPr>
          <w:del w:id="239" w:author="EDUS0116 OfficeS0116" w:date="2018-10-29T14:53:00Z">
            <w:r w:rsidRPr="005677AF" w:rsidDel="00AD4F36">
              <w:rPr>
                <w:rStyle w:val="Hyperlink"/>
                <w:noProof/>
              </w:rPr>
              <w:delText>Terminkalender</w:delText>
            </w:r>
            <w:r w:rsidRPr="005677AF" w:rsidDel="00AD4F36">
              <w:rPr>
                <w:noProof/>
                <w:webHidden/>
              </w:rPr>
              <w:tab/>
              <w:delText>5</w:delText>
            </w:r>
          </w:del>
        </w:p>
        <w:p w14:paraId="0C7E36E5" w14:textId="10DD6CA6" w:rsidR="00F36C48" w:rsidRPr="005677AF" w:rsidDel="00AD4F36" w:rsidRDefault="00F36C48" w:rsidP="00110584">
          <w:pPr>
            <w:pStyle w:val="Verzeichnis2"/>
            <w:tabs>
              <w:tab w:val="right" w:leader="dot" w:pos="9062"/>
            </w:tabs>
            <w:spacing w:line="276" w:lineRule="auto"/>
            <w:rPr>
              <w:del w:id="240" w:author="EDUS0116 OfficeS0116" w:date="2018-10-29T14:53:00Z"/>
              <w:rFonts w:cstheme="minorBidi"/>
              <w:noProof/>
            </w:rPr>
          </w:pPr>
          <w:del w:id="241" w:author="EDUS0116 OfficeS0116" w:date="2018-10-29T14:53:00Z">
            <w:r w:rsidRPr="005677AF" w:rsidDel="00AD4F36">
              <w:rPr>
                <w:rStyle w:val="Hyperlink"/>
                <w:noProof/>
              </w:rPr>
              <w:delText>Produkt und Funktionen</w:delText>
            </w:r>
            <w:r w:rsidRPr="005677AF" w:rsidDel="00AD4F36">
              <w:rPr>
                <w:noProof/>
                <w:webHidden/>
              </w:rPr>
              <w:tab/>
              <w:delText>5</w:delText>
            </w:r>
          </w:del>
        </w:p>
        <w:p w14:paraId="610CA3A4" w14:textId="5B837012" w:rsidR="00F36C48" w:rsidRPr="005677AF" w:rsidDel="00AD4F36" w:rsidRDefault="00F36C48" w:rsidP="00110584">
          <w:pPr>
            <w:pStyle w:val="Verzeichnis2"/>
            <w:tabs>
              <w:tab w:val="right" w:leader="dot" w:pos="9062"/>
            </w:tabs>
            <w:spacing w:line="276" w:lineRule="auto"/>
            <w:rPr>
              <w:del w:id="242" w:author="EDUS0116 OfficeS0116" w:date="2018-10-29T14:53:00Z"/>
              <w:rFonts w:cstheme="minorBidi"/>
              <w:noProof/>
            </w:rPr>
          </w:pPr>
          <w:del w:id="243" w:author="EDUS0116 OfficeS0116" w:date="2018-10-29T14:53:00Z">
            <w:r w:rsidRPr="005677AF" w:rsidDel="00AD4F36">
              <w:rPr>
                <w:rStyle w:val="Hyperlink"/>
                <w:noProof/>
              </w:rPr>
              <w:delText>Beginn des Projekts</w:delText>
            </w:r>
            <w:r w:rsidRPr="005677AF" w:rsidDel="00AD4F36">
              <w:rPr>
                <w:noProof/>
                <w:webHidden/>
              </w:rPr>
              <w:tab/>
              <w:delText>5</w:delText>
            </w:r>
          </w:del>
        </w:p>
        <w:p w14:paraId="3CEEAA1D" w14:textId="349990BD" w:rsidR="00F36C48" w:rsidRPr="005677AF" w:rsidDel="00AD4F36" w:rsidRDefault="00F36C48" w:rsidP="00110584">
          <w:pPr>
            <w:pStyle w:val="Verzeichnis3"/>
            <w:tabs>
              <w:tab w:val="right" w:leader="dot" w:pos="9062"/>
            </w:tabs>
            <w:spacing w:line="276" w:lineRule="auto"/>
            <w:rPr>
              <w:del w:id="244" w:author="EDUS0116 OfficeS0116" w:date="2018-10-29T14:53:00Z"/>
              <w:rFonts w:cstheme="minorBidi"/>
              <w:noProof/>
            </w:rPr>
          </w:pPr>
          <w:del w:id="245" w:author="EDUS0116 OfficeS0116" w:date="2018-10-29T14:53:00Z">
            <w:r w:rsidRPr="005677AF" w:rsidDel="00AD4F36">
              <w:rPr>
                <w:rStyle w:val="Hyperlink"/>
                <w:noProof/>
              </w:rPr>
              <w:delText>User Stories</w:delText>
            </w:r>
            <w:r w:rsidRPr="005677AF" w:rsidDel="00AD4F36">
              <w:rPr>
                <w:noProof/>
                <w:webHidden/>
              </w:rPr>
              <w:tab/>
              <w:delText>5</w:delText>
            </w:r>
          </w:del>
        </w:p>
        <w:p w14:paraId="2B00E4B7" w14:textId="69F7F56D" w:rsidR="00F36C48" w:rsidRPr="005677AF" w:rsidDel="00AD4F36" w:rsidRDefault="00F36C48" w:rsidP="00110584">
          <w:pPr>
            <w:pStyle w:val="Verzeichnis3"/>
            <w:tabs>
              <w:tab w:val="right" w:leader="dot" w:pos="9062"/>
            </w:tabs>
            <w:spacing w:line="276" w:lineRule="auto"/>
            <w:rPr>
              <w:del w:id="246" w:author="EDUS0116 OfficeS0116" w:date="2018-10-29T14:53:00Z"/>
              <w:rFonts w:cstheme="minorBidi"/>
              <w:noProof/>
            </w:rPr>
          </w:pPr>
          <w:del w:id="247" w:author="EDUS0116 OfficeS0116" w:date="2018-10-29T14:53:00Z">
            <w:r w:rsidRPr="005677AF" w:rsidDel="00AD4F36">
              <w:rPr>
                <w:rStyle w:val="Hyperlink"/>
                <w:noProof/>
              </w:rPr>
              <w:delText>Tasks und Prototypen</w:delText>
            </w:r>
            <w:r w:rsidRPr="005677AF" w:rsidDel="00AD4F36">
              <w:rPr>
                <w:noProof/>
                <w:webHidden/>
              </w:rPr>
              <w:tab/>
              <w:delText>6</w:delText>
            </w:r>
          </w:del>
        </w:p>
        <w:p w14:paraId="5C531393" w14:textId="4C169FD3" w:rsidR="00F36C48" w:rsidRPr="005677AF" w:rsidDel="00AD4F36" w:rsidRDefault="00F36C48" w:rsidP="00110584">
          <w:pPr>
            <w:pStyle w:val="Verzeichnis3"/>
            <w:tabs>
              <w:tab w:val="right" w:leader="dot" w:pos="9062"/>
            </w:tabs>
            <w:spacing w:line="276" w:lineRule="auto"/>
            <w:rPr>
              <w:del w:id="248" w:author="EDUS0116 OfficeS0116" w:date="2018-10-29T14:53:00Z"/>
              <w:rFonts w:cstheme="minorBidi"/>
              <w:noProof/>
            </w:rPr>
          </w:pPr>
          <w:del w:id="249" w:author="EDUS0116 OfficeS0116" w:date="2018-10-29T14:53:00Z">
            <w:r w:rsidRPr="005677AF" w:rsidDel="00AD4F36">
              <w:rPr>
                <w:rStyle w:val="Hyperlink"/>
                <w:noProof/>
              </w:rPr>
              <w:delText>Zeitliche Planung</w:delText>
            </w:r>
            <w:r w:rsidRPr="005677AF" w:rsidDel="00AD4F36">
              <w:rPr>
                <w:noProof/>
                <w:webHidden/>
              </w:rPr>
              <w:tab/>
              <w:delText>6</w:delText>
            </w:r>
          </w:del>
        </w:p>
        <w:p w14:paraId="7A22D919" w14:textId="4D4AD590" w:rsidR="00F36C48" w:rsidRPr="005677AF" w:rsidDel="00AD4F36" w:rsidRDefault="00F36C48" w:rsidP="00110584">
          <w:pPr>
            <w:pStyle w:val="Verzeichnis2"/>
            <w:tabs>
              <w:tab w:val="right" w:leader="dot" w:pos="9062"/>
            </w:tabs>
            <w:spacing w:line="276" w:lineRule="auto"/>
            <w:rPr>
              <w:del w:id="250" w:author="EDUS0116 OfficeS0116" w:date="2018-10-29T14:53:00Z"/>
              <w:rFonts w:cstheme="minorBidi"/>
              <w:noProof/>
            </w:rPr>
          </w:pPr>
          <w:del w:id="251" w:author="EDUS0116 OfficeS0116" w:date="2018-10-29T14:53:00Z">
            <w:r w:rsidRPr="005677AF" w:rsidDel="00AD4F36">
              <w:rPr>
                <w:rStyle w:val="Hyperlink"/>
                <w:noProof/>
              </w:rPr>
              <w:delText>Zusammenarbeit der Klassen (Klassendiagramm)</w:delText>
            </w:r>
            <w:r w:rsidRPr="005677AF" w:rsidDel="00AD4F36">
              <w:rPr>
                <w:noProof/>
                <w:webHidden/>
              </w:rPr>
              <w:tab/>
              <w:delText>6</w:delText>
            </w:r>
          </w:del>
        </w:p>
        <w:p w14:paraId="25EF8719" w14:textId="42497C89" w:rsidR="00F36C48" w:rsidRPr="005677AF" w:rsidDel="00AD4F36" w:rsidRDefault="00F36C48" w:rsidP="00110584">
          <w:pPr>
            <w:pStyle w:val="Verzeichnis2"/>
            <w:tabs>
              <w:tab w:val="right" w:leader="dot" w:pos="9062"/>
            </w:tabs>
            <w:spacing w:line="276" w:lineRule="auto"/>
            <w:rPr>
              <w:del w:id="252" w:author="EDUS0116 OfficeS0116" w:date="2018-10-29T14:53:00Z"/>
              <w:rFonts w:cstheme="minorBidi"/>
              <w:noProof/>
            </w:rPr>
          </w:pPr>
          <w:del w:id="253" w:author="EDUS0116 OfficeS0116" w:date="2018-10-29T14:53:00Z">
            <w:r w:rsidRPr="005677AF" w:rsidDel="00AD4F36">
              <w:rPr>
                <w:rStyle w:val="Hyperlink"/>
                <w:noProof/>
              </w:rPr>
              <w:delText>DTD (eigene Sprache)</w:delText>
            </w:r>
            <w:r w:rsidRPr="005677AF" w:rsidDel="00AD4F36">
              <w:rPr>
                <w:noProof/>
                <w:webHidden/>
              </w:rPr>
              <w:tab/>
              <w:delText>6</w:delText>
            </w:r>
          </w:del>
        </w:p>
        <w:p w14:paraId="711E9D06" w14:textId="7A82F404" w:rsidR="00F36C48" w:rsidRPr="005677AF" w:rsidDel="00AD4F36" w:rsidRDefault="00F36C48" w:rsidP="00110584">
          <w:pPr>
            <w:pStyle w:val="Verzeichnis3"/>
            <w:tabs>
              <w:tab w:val="right" w:leader="dot" w:pos="9062"/>
            </w:tabs>
            <w:spacing w:line="276" w:lineRule="auto"/>
            <w:rPr>
              <w:del w:id="254" w:author="EDUS0116 OfficeS0116" w:date="2018-10-29T14:53:00Z"/>
              <w:rFonts w:cstheme="minorBidi"/>
              <w:noProof/>
            </w:rPr>
          </w:pPr>
          <w:del w:id="255" w:author="EDUS0116 OfficeS0116" w:date="2018-10-29T14:53:00Z">
            <w:r w:rsidRPr="005677AF" w:rsidDel="00AD4F36">
              <w:rPr>
                <w:rStyle w:val="Hyperlink"/>
                <w:noProof/>
              </w:rPr>
              <w:delText>Struktur</w:delText>
            </w:r>
            <w:r w:rsidRPr="005677AF" w:rsidDel="00AD4F36">
              <w:rPr>
                <w:noProof/>
                <w:webHidden/>
              </w:rPr>
              <w:tab/>
              <w:delText>6</w:delText>
            </w:r>
          </w:del>
        </w:p>
        <w:p w14:paraId="3E7AF24E" w14:textId="307754A4" w:rsidR="00F36C48" w:rsidRPr="005677AF" w:rsidDel="00AD4F36" w:rsidRDefault="00F36C48" w:rsidP="00110584">
          <w:pPr>
            <w:pStyle w:val="Verzeichnis2"/>
            <w:tabs>
              <w:tab w:val="right" w:leader="dot" w:pos="9062"/>
            </w:tabs>
            <w:spacing w:line="276" w:lineRule="auto"/>
            <w:rPr>
              <w:del w:id="256" w:author="EDUS0116 OfficeS0116" w:date="2018-10-29T14:53:00Z"/>
              <w:rFonts w:cstheme="minorBidi"/>
              <w:noProof/>
            </w:rPr>
          </w:pPr>
          <w:del w:id="257" w:author="EDUS0116 OfficeS0116" w:date="2018-10-29T14:53:00Z">
            <w:r w:rsidRPr="005677AF" w:rsidDel="00AD4F36">
              <w:rPr>
                <w:rStyle w:val="Hyperlink"/>
                <w:noProof/>
              </w:rPr>
              <w:delText>Schnittstelle Java XML (Datenspeicherung)</w:delText>
            </w:r>
            <w:r w:rsidRPr="005677AF" w:rsidDel="00AD4F36">
              <w:rPr>
                <w:noProof/>
                <w:webHidden/>
              </w:rPr>
              <w:tab/>
              <w:delText>7</w:delText>
            </w:r>
          </w:del>
        </w:p>
        <w:p w14:paraId="0DAE6F62" w14:textId="165D6343" w:rsidR="00F36C48" w:rsidRPr="005677AF" w:rsidDel="00AD4F36" w:rsidRDefault="00F36C48" w:rsidP="00110584">
          <w:pPr>
            <w:pStyle w:val="Verzeichnis3"/>
            <w:tabs>
              <w:tab w:val="right" w:leader="dot" w:pos="9062"/>
            </w:tabs>
            <w:spacing w:line="276" w:lineRule="auto"/>
            <w:rPr>
              <w:del w:id="258" w:author="EDUS0116 OfficeS0116" w:date="2018-10-29T14:53:00Z"/>
              <w:rFonts w:cstheme="minorBidi"/>
              <w:noProof/>
            </w:rPr>
          </w:pPr>
          <w:del w:id="259" w:author="EDUS0116 OfficeS0116" w:date="2018-10-29T14:53:00Z">
            <w:r w:rsidRPr="005677AF" w:rsidDel="00AD4F36">
              <w:rPr>
                <w:rStyle w:val="Hyperlink"/>
                <w:noProof/>
              </w:rPr>
              <w:delText>Wahl der verwendeten Bibliothek</w:delText>
            </w:r>
            <w:r w:rsidRPr="005677AF" w:rsidDel="00AD4F36">
              <w:rPr>
                <w:noProof/>
                <w:webHidden/>
              </w:rPr>
              <w:tab/>
              <w:delText>7</w:delText>
            </w:r>
          </w:del>
        </w:p>
        <w:p w14:paraId="77F3BC4B" w14:textId="4A2F303D" w:rsidR="00F36C48" w:rsidRPr="005677AF" w:rsidDel="00AD4F36" w:rsidRDefault="00F36C48" w:rsidP="00110584">
          <w:pPr>
            <w:pStyle w:val="Verzeichnis3"/>
            <w:tabs>
              <w:tab w:val="right" w:leader="dot" w:pos="9062"/>
            </w:tabs>
            <w:spacing w:line="276" w:lineRule="auto"/>
            <w:rPr>
              <w:del w:id="260" w:author="EDUS0116 OfficeS0116" w:date="2018-10-29T14:53:00Z"/>
              <w:rFonts w:cstheme="minorBidi"/>
              <w:noProof/>
            </w:rPr>
          </w:pPr>
          <w:del w:id="261" w:author="EDUS0116 OfficeS0116" w:date="2018-10-29T14:53:00Z">
            <w:r w:rsidRPr="005677AF" w:rsidDel="00AD4F36">
              <w:rPr>
                <w:rStyle w:val="Hyperlink"/>
                <w:noProof/>
              </w:rPr>
              <w:delText>Implementierung</w:delText>
            </w:r>
            <w:r w:rsidRPr="005677AF" w:rsidDel="00AD4F36">
              <w:rPr>
                <w:noProof/>
                <w:webHidden/>
              </w:rPr>
              <w:tab/>
              <w:delText>8</w:delText>
            </w:r>
          </w:del>
        </w:p>
        <w:p w14:paraId="5C8B8434" w14:textId="064A80A7" w:rsidR="00F36C48" w:rsidRPr="005677AF" w:rsidDel="00AD4F36" w:rsidRDefault="00F36C48" w:rsidP="00110584">
          <w:pPr>
            <w:pStyle w:val="Verzeichnis2"/>
            <w:tabs>
              <w:tab w:val="right" w:leader="dot" w:pos="9062"/>
            </w:tabs>
            <w:spacing w:line="276" w:lineRule="auto"/>
            <w:rPr>
              <w:del w:id="262" w:author="EDUS0116 OfficeS0116" w:date="2018-10-29T14:53:00Z"/>
              <w:rFonts w:cstheme="minorBidi"/>
              <w:noProof/>
            </w:rPr>
          </w:pPr>
          <w:del w:id="263" w:author="EDUS0116 OfficeS0116" w:date="2018-10-29T14:53:00Z">
            <w:r w:rsidRPr="005677AF" w:rsidDel="00AD4F36">
              <w:rPr>
                <w:rStyle w:val="Hyperlink"/>
                <w:noProof/>
              </w:rPr>
              <w:delText>Logic</w:delText>
            </w:r>
            <w:r w:rsidRPr="005677AF" w:rsidDel="00AD4F36">
              <w:rPr>
                <w:noProof/>
                <w:webHidden/>
              </w:rPr>
              <w:tab/>
              <w:delText>9</w:delText>
            </w:r>
          </w:del>
        </w:p>
        <w:p w14:paraId="6F5B9B93" w14:textId="178CFCAD" w:rsidR="00F36C48" w:rsidRPr="005677AF" w:rsidDel="00AD4F36" w:rsidRDefault="00F36C48" w:rsidP="00110584">
          <w:pPr>
            <w:pStyle w:val="Verzeichnis2"/>
            <w:tabs>
              <w:tab w:val="right" w:leader="dot" w:pos="9062"/>
            </w:tabs>
            <w:spacing w:line="276" w:lineRule="auto"/>
            <w:rPr>
              <w:del w:id="264" w:author="EDUS0116 OfficeS0116" w:date="2018-10-29T14:53:00Z"/>
              <w:rFonts w:cstheme="minorBidi"/>
              <w:noProof/>
            </w:rPr>
          </w:pPr>
          <w:del w:id="265" w:author="EDUS0116 OfficeS0116" w:date="2018-10-29T14:53:00Z">
            <w:r w:rsidRPr="005677AF" w:rsidDel="00AD4F36">
              <w:rPr>
                <w:rStyle w:val="Hyperlink"/>
                <w:noProof/>
              </w:rPr>
              <w:delText>GUI mit JavaFX</w:delText>
            </w:r>
            <w:r w:rsidRPr="005677AF" w:rsidDel="00AD4F36">
              <w:rPr>
                <w:noProof/>
                <w:webHidden/>
              </w:rPr>
              <w:tab/>
              <w:delText>9</w:delText>
            </w:r>
          </w:del>
        </w:p>
        <w:p w14:paraId="286C4AB1" w14:textId="5E7C4993" w:rsidR="00F36C48" w:rsidRPr="005677AF" w:rsidDel="00AD4F36" w:rsidRDefault="00F36C48" w:rsidP="00110584">
          <w:pPr>
            <w:pStyle w:val="Verzeichnis3"/>
            <w:tabs>
              <w:tab w:val="right" w:leader="dot" w:pos="9062"/>
            </w:tabs>
            <w:spacing w:line="276" w:lineRule="auto"/>
            <w:rPr>
              <w:del w:id="266" w:author="EDUS0116 OfficeS0116" w:date="2018-10-29T14:53:00Z"/>
              <w:rFonts w:cstheme="minorBidi"/>
              <w:noProof/>
            </w:rPr>
          </w:pPr>
          <w:del w:id="267" w:author="EDUS0116 OfficeS0116" w:date="2018-10-29T14:53:00Z">
            <w:r w:rsidRPr="005677AF" w:rsidDel="00AD4F36">
              <w:rPr>
                <w:rStyle w:val="Hyperlink"/>
                <w:noProof/>
              </w:rPr>
              <w:delText>Entscheidung über Methode zur Erstellung der GUI</w:delText>
            </w:r>
            <w:r w:rsidRPr="005677AF" w:rsidDel="00AD4F36">
              <w:rPr>
                <w:noProof/>
                <w:webHidden/>
              </w:rPr>
              <w:tab/>
              <w:delText>9</w:delText>
            </w:r>
          </w:del>
        </w:p>
        <w:p w14:paraId="5D7A3E8B" w14:textId="6E53F9FD" w:rsidR="00F36C48" w:rsidRPr="005677AF" w:rsidDel="00AD4F36" w:rsidRDefault="00F36C48" w:rsidP="00110584">
          <w:pPr>
            <w:pStyle w:val="Verzeichnis3"/>
            <w:tabs>
              <w:tab w:val="right" w:leader="dot" w:pos="9062"/>
            </w:tabs>
            <w:spacing w:line="276" w:lineRule="auto"/>
            <w:rPr>
              <w:del w:id="268" w:author="EDUS0116 OfficeS0116" w:date="2018-10-29T14:53:00Z"/>
              <w:rFonts w:cstheme="minorBidi"/>
              <w:noProof/>
            </w:rPr>
          </w:pPr>
          <w:del w:id="269" w:author="EDUS0116 OfficeS0116" w:date="2018-10-29T14:53:00Z">
            <w:r w:rsidRPr="005677AF" w:rsidDel="00AD4F36">
              <w:rPr>
                <w:rStyle w:val="Hyperlink"/>
                <w:noProof/>
              </w:rPr>
              <w:delText>Implementierung</w:delText>
            </w:r>
            <w:r w:rsidRPr="005677AF" w:rsidDel="00AD4F36">
              <w:rPr>
                <w:noProof/>
                <w:webHidden/>
              </w:rPr>
              <w:tab/>
              <w:delText>10</w:delText>
            </w:r>
          </w:del>
        </w:p>
        <w:p w14:paraId="35BE36F5" w14:textId="6A923473" w:rsidR="00F36C48" w:rsidRPr="005677AF" w:rsidDel="00AD4F36" w:rsidRDefault="00F36C48" w:rsidP="00110584">
          <w:pPr>
            <w:pStyle w:val="Verzeichnis1"/>
            <w:tabs>
              <w:tab w:val="right" w:leader="dot" w:pos="9062"/>
            </w:tabs>
            <w:spacing w:line="276" w:lineRule="auto"/>
            <w:rPr>
              <w:del w:id="270" w:author="EDUS0116 OfficeS0116" w:date="2018-10-29T14:53:00Z"/>
              <w:rFonts w:cstheme="minorBidi"/>
              <w:noProof/>
            </w:rPr>
          </w:pPr>
          <w:del w:id="271" w:author="EDUS0116 OfficeS0116" w:date="2018-10-29T14:53:00Z">
            <w:r w:rsidRPr="005677AF" w:rsidDel="00AD4F36">
              <w:rPr>
                <w:rStyle w:val="Hyperlink"/>
                <w:noProof/>
              </w:rPr>
              <w:delText>Einschätzung des Projekts (Fazit)</w:delText>
            </w:r>
            <w:r w:rsidRPr="005677AF" w:rsidDel="00AD4F36">
              <w:rPr>
                <w:noProof/>
                <w:webHidden/>
              </w:rPr>
              <w:tab/>
              <w:delText>10</w:delText>
            </w:r>
          </w:del>
        </w:p>
        <w:p w14:paraId="5D4F3463" w14:textId="4A3B7131" w:rsidR="00F36C48" w:rsidRPr="005677AF" w:rsidDel="00AD4F36" w:rsidRDefault="00F36C48" w:rsidP="00110584">
          <w:pPr>
            <w:pStyle w:val="Verzeichnis2"/>
            <w:tabs>
              <w:tab w:val="right" w:leader="dot" w:pos="9062"/>
            </w:tabs>
            <w:spacing w:line="276" w:lineRule="auto"/>
            <w:rPr>
              <w:del w:id="272" w:author="EDUS0116 OfficeS0116" w:date="2018-10-29T14:53:00Z"/>
              <w:rFonts w:cstheme="minorBidi"/>
              <w:noProof/>
            </w:rPr>
          </w:pPr>
          <w:del w:id="273" w:author="EDUS0116 OfficeS0116" w:date="2018-10-29T14:53:00Z">
            <w:r w:rsidRPr="005677AF" w:rsidDel="00AD4F36">
              <w:rPr>
                <w:rStyle w:val="Hyperlink"/>
                <w:noProof/>
              </w:rPr>
              <w:delText>Einschätzung des Projekts</w:delText>
            </w:r>
            <w:r w:rsidRPr="005677AF" w:rsidDel="00AD4F36">
              <w:rPr>
                <w:noProof/>
                <w:webHidden/>
              </w:rPr>
              <w:tab/>
              <w:delText>10</w:delText>
            </w:r>
          </w:del>
        </w:p>
        <w:p w14:paraId="42999C92" w14:textId="0F7630B9" w:rsidR="00F36C48" w:rsidRPr="005677AF" w:rsidDel="00AD4F36" w:rsidRDefault="00F36C48" w:rsidP="00110584">
          <w:pPr>
            <w:pStyle w:val="Verzeichnis2"/>
            <w:tabs>
              <w:tab w:val="right" w:leader="dot" w:pos="9062"/>
            </w:tabs>
            <w:spacing w:line="276" w:lineRule="auto"/>
            <w:rPr>
              <w:del w:id="274" w:author="EDUS0116 OfficeS0116" w:date="2018-10-29T14:53:00Z"/>
              <w:rFonts w:cstheme="minorBidi"/>
              <w:noProof/>
            </w:rPr>
          </w:pPr>
          <w:del w:id="275" w:author="EDUS0116 OfficeS0116" w:date="2018-10-29T14:53:00Z">
            <w:r w:rsidRPr="005677AF" w:rsidDel="00AD4F36">
              <w:rPr>
                <w:rStyle w:val="Hyperlink"/>
                <w:noProof/>
              </w:rPr>
              <w:delText>Einschätzung des Produkts</w:delText>
            </w:r>
            <w:r w:rsidRPr="005677AF" w:rsidDel="00AD4F36">
              <w:rPr>
                <w:noProof/>
                <w:webHidden/>
              </w:rPr>
              <w:tab/>
              <w:delText>10</w:delText>
            </w:r>
          </w:del>
        </w:p>
        <w:p w14:paraId="1A186861" w14:textId="7F37D83A" w:rsidR="00F36C48" w:rsidRPr="005677AF" w:rsidDel="00AD4F36" w:rsidRDefault="00F36C48" w:rsidP="00110584">
          <w:pPr>
            <w:pStyle w:val="Verzeichnis1"/>
            <w:tabs>
              <w:tab w:val="right" w:leader="dot" w:pos="9062"/>
            </w:tabs>
            <w:spacing w:line="276" w:lineRule="auto"/>
            <w:rPr>
              <w:del w:id="276" w:author="EDUS0116 OfficeS0116" w:date="2018-10-29T14:53:00Z"/>
              <w:rFonts w:cstheme="minorBidi"/>
              <w:noProof/>
            </w:rPr>
          </w:pPr>
          <w:del w:id="277" w:author="EDUS0116 OfficeS0116" w:date="2018-10-29T14:53:00Z">
            <w:r w:rsidRPr="005677AF" w:rsidDel="00AD4F36">
              <w:rPr>
                <w:rStyle w:val="Hyperlink"/>
                <w:noProof/>
              </w:rPr>
              <w:delText>Literaturverzeichnis</w:delText>
            </w:r>
            <w:r w:rsidRPr="005677AF" w:rsidDel="00AD4F36">
              <w:rPr>
                <w:noProof/>
                <w:webHidden/>
              </w:rPr>
              <w:tab/>
              <w:delText>10</w:delText>
            </w:r>
          </w:del>
        </w:p>
        <w:p w14:paraId="356914D3" w14:textId="08105586" w:rsidR="008E2CA3" w:rsidRPr="005677AF" w:rsidRDefault="008E2CA3" w:rsidP="00110584">
          <w:pPr>
            <w:spacing w:line="276" w:lineRule="auto"/>
          </w:pPr>
          <w:r w:rsidRPr="00E64A3F">
            <w:rPr>
              <w:b/>
              <w:bCs/>
            </w:rPr>
            <w:fldChar w:fldCharType="end"/>
          </w:r>
        </w:p>
      </w:sdtContent>
    </w:sdt>
    <w:p w14:paraId="1B50B65A" w14:textId="77777777" w:rsidR="00AC5B94" w:rsidRPr="005677AF" w:rsidRDefault="00AC5B94" w:rsidP="00D76229">
      <w:pPr>
        <w:pStyle w:val="Inhaltsverzeichnisberschrift"/>
        <w:spacing w:before="0" w:line="360" w:lineRule="auto"/>
      </w:pPr>
    </w:p>
    <w:p w14:paraId="02704A0E" w14:textId="77777777" w:rsidR="00AC5B94" w:rsidRPr="005677AF" w:rsidRDefault="00AC5B94">
      <w:pPr>
        <w:spacing w:line="360" w:lineRule="auto"/>
        <w:jc w:val="right"/>
        <w:rPr>
          <w:szCs w:val="24"/>
        </w:rPr>
        <w:pPrChange w:id="278" w:author="Office2016S0116" w:date="2018-10-25T20:51:00Z">
          <w:pPr>
            <w:spacing w:line="360" w:lineRule="auto"/>
            <w:jc w:val="center"/>
          </w:pPr>
        </w:pPrChange>
      </w:pPr>
    </w:p>
    <w:p w14:paraId="28D5A6C5" w14:textId="77777777" w:rsidR="00B529BE" w:rsidRPr="005677AF" w:rsidRDefault="00B529BE" w:rsidP="00D76229">
      <w:pPr>
        <w:pStyle w:val="berschrift1"/>
        <w:spacing w:before="0" w:line="360" w:lineRule="auto"/>
      </w:pPr>
    </w:p>
    <w:p w14:paraId="276BA970" w14:textId="77777777" w:rsidR="0034707C" w:rsidRPr="005677AF" w:rsidRDefault="00ED3543" w:rsidP="00D76229">
      <w:pPr>
        <w:pStyle w:val="berschrift1"/>
        <w:spacing w:before="0" w:line="360" w:lineRule="auto"/>
      </w:pPr>
      <w:bookmarkStart w:id="279" w:name="_Toc528588269"/>
      <w:r w:rsidRPr="005677AF">
        <w:t>VORWORT</w:t>
      </w:r>
      <w:bookmarkEnd w:id="279"/>
    </w:p>
    <w:p w14:paraId="684FFE4F" w14:textId="77777777" w:rsidR="0034707C" w:rsidRPr="005677AF" w:rsidDel="00B74673" w:rsidRDefault="0034707C" w:rsidP="00D76229">
      <w:pPr>
        <w:spacing w:line="360" w:lineRule="auto"/>
        <w:rPr>
          <w:del w:id="280" w:author="Office2016S0116" w:date="2018-10-25T20:50:00Z"/>
        </w:rPr>
      </w:pPr>
    </w:p>
    <w:p w14:paraId="5FDC079F" w14:textId="74516E66" w:rsidR="0034707C" w:rsidRPr="005677AF" w:rsidDel="00B74673" w:rsidRDefault="0034707C" w:rsidP="00D76229">
      <w:pPr>
        <w:spacing w:line="360" w:lineRule="auto"/>
        <w:rPr>
          <w:del w:id="281" w:author="Office2016S0116" w:date="2018-10-25T20:50:00Z"/>
        </w:rPr>
      </w:pPr>
      <w:r w:rsidRPr="005677AF">
        <w:t xml:space="preserve">Diese </w:t>
      </w:r>
      <w:r w:rsidR="004F121A" w:rsidRPr="005677AF">
        <w:t>Seminara</w:t>
      </w:r>
      <w:r w:rsidRPr="005677AF">
        <w:t>rbeit beschreibt das Entstehen und die Abläufe eines in Java geschriebenen Programms. Um das Geschriebene verstehen zu</w:t>
      </w:r>
      <w:r w:rsidR="000D301B" w:rsidRPr="005677AF">
        <w:t xml:space="preserve"> können, ist es daher notwendig, </w:t>
      </w:r>
      <w:r w:rsidRPr="005677AF">
        <w:t xml:space="preserve">Grundkenntnisse in Java oder anderen </w:t>
      </w:r>
      <w:r w:rsidR="000D301B" w:rsidRPr="005677AF">
        <w:t>o</w:t>
      </w:r>
      <w:r w:rsidRPr="005677AF">
        <w:t xml:space="preserve">bjektorientierten Programmiersprachen zu haben. Vorkenntnisse zum Thema XML sind nicht notwendig, </w:t>
      </w:r>
      <w:del w:id="282" w:author="Office2016S0116" w:date="2018-10-25T17:31:00Z">
        <w:r w:rsidRPr="005677AF" w:rsidDel="00B13C89">
          <w:delText xml:space="preserve">da dieses Thema vor der eigentlichen </w:delText>
        </w:r>
        <w:r w:rsidR="00FD3D47" w:rsidRPr="005677AF" w:rsidDel="00B13C89">
          <w:delText>Erläuterung de</w:delText>
        </w:r>
        <w:r w:rsidR="00F43564" w:rsidRPr="005677AF" w:rsidDel="00B13C89">
          <w:delText xml:space="preserve">s </w:delText>
        </w:r>
        <w:r w:rsidR="00FD3D47" w:rsidRPr="005677AF" w:rsidDel="00B13C89">
          <w:delText>Projekts erklärt wird</w:delText>
        </w:r>
      </w:del>
      <w:ins w:id="283" w:author="Office2016S0116" w:date="2018-10-25T17:31:00Z">
        <w:r w:rsidR="00B13C89" w:rsidRPr="005677AF">
          <w:t>da der Erläuterung des Themas XML und DTD der Dokumentation vor</w:t>
        </w:r>
      </w:ins>
      <w:ins w:id="284" w:author="Office2016S0116" w:date="2018-10-25T17:32:00Z">
        <w:r w:rsidR="00B13C89" w:rsidRPr="005677AF">
          <w:t>a</w:t>
        </w:r>
      </w:ins>
      <w:ins w:id="285" w:author="Office2016S0116" w:date="2018-10-25T17:31:00Z">
        <w:r w:rsidR="00B13C89" w:rsidRPr="005677AF">
          <w:t xml:space="preserve">ngestellt </w:t>
        </w:r>
      </w:ins>
      <w:ins w:id="286" w:author="Office2016S0116" w:date="2018-10-25T17:32:00Z">
        <w:r w:rsidR="00B13C89" w:rsidRPr="005677AF">
          <w:t>ist</w:t>
        </w:r>
      </w:ins>
      <w:r w:rsidRPr="005677AF">
        <w:t xml:space="preserve">. </w:t>
      </w:r>
    </w:p>
    <w:p w14:paraId="171D4052" w14:textId="77777777" w:rsidR="00C5233C" w:rsidRPr="00E64A3F" w:rsidRDefault="00C5233C">
      <w:pPr>
        <w:spacing w:line="360" w:lineRule="auto"/>
        <w:pPrChange w:id="287" w:author="Office2016S0116" w:date="2018-10-25T20:50:00Z">
          <w:pPr>
            <w:pStyle w:val="berschrift1"/>
            <w:spacing w:before="0" w:line="360" w:lineRule="auto"/>
          </w:pPr>
        </w:pPrChange>
      </w:pPr>
    </w:p>
    <w:p w14:paraId="5839504C" w14:textId="77777777" w:rsidR="00AC5B94" w:rsidRPr="005677AF" w:rsidDel="00B74673" w:rsidRDefault="00ED3543" w:rsidP="00D76229">
      <w:pPr>
        <w:pStyle w:val="berschrift1"/>
        <w:spacing w:before="0" w:line="360" w:lineRule="auto"/>
        <w:rPr>
          <w:del w:id="288" w:author="Office2016S0116" w:date="2018-10-25T20:50:00Z"/>
        </w:rPr>
      </w:pPr>
      <w:bookmarkStart w:id="289" w:name="_Toc528588270"/>
      <w:r w:rsidRPr="005677AF">
        <w:t>EINLEITUNG</w:t>
      </w:r>
      <w:bookmarkEnd w:id="289"/>
    </w:p>
    <w:p w14:paraId="29CA4A87" w14:textId="77777777" w:rsidR="00F43564" w:rsidRPr="00E64A3F" w:rsidRDefault="00F43564">
      <w:pPr>
        <w:pStyle w:val="berschrift1"/>
        <w:spacing w:before="0" w:line="360" w:lineRule="auto"/>
        <w:pPrChange w:id="290" w:author="Office2016S0116" w:date="2018-10-25T20:50:00Z">
          <w:pPr>
            <w:spacing w:line="360" w:lineRule="auto"/>
          </w:pPr>
        </w:pPrChange>
      </w:pPr>
    </w:p>
    <w:p w14:paraId="5099EB7E" w14:textId="7B9A6629" w:rsidR="0034707C" w:rsidRPr="005677AF" w:rsidRDefault="00D40CD4" w:rsidP="00D76229">
      <w:pPr>
        <w:spacing w:line="360" w:lineRule="auto"/>
      </w:pPr>
      <w:del w:id="291" w:author="Office2016S0116" w:date="2018-10-25T15:42:00Z">
        <w:r w:rsidRPr="00E64A3F" w:rsidDel="00D70D48">
          <w:rPr>
            <w:noProof/>
            <w:lang w:eastAsia="de-DE"/>
          </w:rPr>
          <mc:AlternateContent>
            <mc:Choice Requires="wpi">
              <w:drawing>
                <wp:anchor distT="0" distB="0" distL="114300" distR="114300" simplePos="0" relativeHeight="251659264" behindDoc="0" locked="0" layoutInCell="1" allowOverlap="1" wp14:anchorId="205C74E0" wp14:editId="3730D679">
                  <wp:simplePos x="0" y="0"/>
                  <wp:positionH relativeFrom="column">
                    <wp:posOffset>8748767</wp:posOffset>
                  </wp:positionH>
                  <wp:positionV relativeFrom="paragraph">
                    <wp:posOffset>572418</wp:posOffset>
                  </wp:positionV>
                  <wp:extent cx="171720" cy="24120"/>
                  <wp:effectExtent l="38100" t="38100" r="38100" b="33655"/>
                  <wp:wrapNone/>
                  <wp:docPr id="1" name="Freihand 1"/>
                  <wp:cNvGraphicFramePr/>
                  <a:graphic xmlns:a="http://schemas.openxmlformats.org/drawingml/2006/main">
                    <a:graphicData uri="http://schemas.microsoft.com/office/word/2010/wordprocessingInk">
                      <w14:contentPart bwMode="auto" r:id="rId8">
                        <w14:nvContentPartPr>
                          <w14:cNvContentPartPr/>
                        </w14:nvContentPartPr>
                        <w14:xfrm>
                          <a:off x="0" y="0"/>
                          <a:ext cx="171720" cy="24120"/>
                        </w14:xfrm>
                      </w14:contentPart>
                    </a:graphicData>
                  </a:graphic>
                </wp:anchor>
              </w:drawing>
            </mc:Choice>
            <mc:Fallback>
              <w:pict>
                <v:shapetype w14:anchorId="4EAF621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 o:spid="_x0000_s1026" type="#_x0000_t75" style="position:absolute;margin-left:688.55pt;margin-top:44.7pt;width:14.2pt;height:2.6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">
                  <v:imagedata r:id="rId9" o:title=""/>
                </v:shape>
              </w:pict>
            </mc:Fallback>
          </mc:AlternateContent>
        </w:r>
      </w:del>
      <w:r w:rsidR="00F43564" w:rsidRPr="005677AF">
        <w:t xml:space="preserve">In </w:t>
      </w:r>
      <w:del w:id="292" w:author="Brendel, Marcus, BDF" w:date="2018-10-24T18:36:00Z">
        <w:r w:rsidR="00F43564" w:rsidRPr="005677AF" w:rsidDel="00D929F0">
          <w:delText xml:space="preserve">unserer </w:delText>
        </w:r>
      </w:del>
      <w:ins w:id="293" w:author="Brendel, Marcus, BDF" w:date="2018-10-24T18:36:00Z">
        <w:r w:rsidR="00D929F0" w:rsidRPr="005677AF">
          <w:t xml:space="preserve">der </w:t>
        </w:r>
      </w:ins>
      <w:r w:rsidR="00F43564" w:rsidRPr="005677AF">
        <w:t xml:space="preserve">heutigen </w:t>
      </w:r>
      <w:r w:rsidR="000D301B" w:rsidRPr="005677AF">
        <w:t>Zeit</w:t>
      </w:r>
      <w:r w:rsidR="00F43564" w:rsidRPr="005677AF">
        <w:t xml:space="preserve"> wird </w:t>
      </w:r>
      <w:ins w:id="294" w:author="Brendel, Marcus, BDF" w:date="2018-10-24T18:36:00Z">
        <w:r w:rsidR="00D929F0" w:rsidRPr="005677AF">
          <w:t xml:space="preserve">auch </w:t>
        </w:r>
      </w:ins>
      <w:r w:rsidR="000D301B" w:rsidRPr="005677AF">
        <w:t xml:space="preserve">innerhalb der Familie </w:t>
      </w:r>
      <w:r w:rsidR="00F43564" w:rsidRPr="005677AF">
        <w:t>al</w:t>
      </w:r>
      <w:r w:rsidR="000D301B" w:rsidRPr="005677AF">
        <w:t>le</w:t>
      </w:r>
      <w:r w:rsidR="00F43564" w:rsidRPr="005677AF">
        <w:t xml:space="preserve">s </w:t>
      </w:r>
      <w:r w:rsidR="000D301B" w:rsidRPr="005677AF">
        <w:t xml:space="preserve">immer </w:t>
      </w:r>
      <w:r w:rsidR="00F43564" w:rsidRPr="005677AF">
        <w:t xml:space="preserve">hektischer. Das eine Kind muss um 15.00 Uhr zum Fußball, das </w:t>
      </w:r>
      <w:ins w:id="295" w:author="Office2016S0116" w:date="2018-10-25T15:59:00Z">
        <w:r w:rsidR="00F410AC" w:rsidRPr="005677AF">
          <w:t>A</w:t>
        </w:r>
      </w:ins>
      <w:del w:id="296" w:author="Office2016S0116" w:date="2018-10-25T15:59:00Z">
        <w:r w:rsidR="00F43564" w:rsidRPr="005677AF" w:rsidDel="00F410AC">
          <w:delText>a</w:delText>
        </w:r>
      </w:del>
      <w:r w:rsidR="00F43564" w:rsidRPr="005677AF">
        <w:t xml:space="preserve">ndere zum Tennis und Mama hat sich </w:t>
      </w:r>
      <w:r w:rsidR="000D301B" w:rsidRPr="005677AF">
        <w:t>a</w:t>
      </w:r>
      <w:r w:rsidR="00F43564" w:rsidRPr="005677AF">
        <w:t>bend</w:t>
      </w:r>
      <w:r w:rsidR="000D301B" w:rsidRPr="005677AF">
        <w:t>s</w:t>
      </w:r>
      <w:r w:rsidR="00F43564" w:rsidRPr="005677AF">
        <w:t xml:space="preserve"> zum Essen mit Freundinnen verabredet. Wenn </w:t>
      </w:r>
      <w:r w:rsidR="000D301B" w:rsidRPr="005677AF">
        <w:t xml:space="preserve">solche </w:t>
      </w:r>
      <w:r w:rsidR="00F43564" w:rsidRPr="005677AF">
        <w:t>Situation</w:t>
      </w:r>
      <w:r w:rsidR="000D301B" w:rsidRPr="005677AF">
        <w:t>en</w:t>
      </w:r>
      <w:r w:rsidR="00F43564" w:rsidRPr="005677AF">
        <w:t xml:space="preserve"> </w:t>
      </w:r>
      <w:del w:id="297" w:author="Office2016S0116" w:date="2018-10-25T15:59:00Z">
        <w:r w:rsidR="000D301B" w:rsidRPr="005677AF" w:rsidDel="00F410AC">
          <w:delText>a</w:delText>
        </w:r>
        <w:r w:rsidR="00F43564" w:rsidRPr="005677AF" w:rsidDel="00F410AC">
          <w:delText xml:space="preserve">lltäglich </w:delText>
        </w:r>
      </w:del>
      <w:ins w:id="298" w:author="Office2016S0116" w:date="2018-10-25T15:59:00Z">
        <w:r w:rsidR="00F410AC" w:rsidRPr="005677AF">
          <w:t xml:space="preserve">der Alltag </w:t>
        </w:r>
      </w:ins>
      <w:r w:rsidR="000D301B" w:rsidRPr="005677AF">
        <w:t>sind</w:t>
      </w:r>
      <w:r w:rsidR="00F43564" w:rsidRPr="005677AF">
        <w:t>, dann kann es schon einmal zu Überschneidungen kommen. Kind A will sich mit Freunden treffen, dabei hat es aber schon eine</w:t>
      </w:r>
      <w:r w:rsidR="000D301B" w:rsidRPr="005677AF">
        <w:t>n</w:t>
      </w:r>
      <w:r w:rsidR="00F43564" w:rsidRPr="005677AF">
        <w:t xml:space="preserve"> Arzttermin, von dem es gar nichts weiß. Die Familie will einen Ausflug machen, </w:t>
      </w:r>
      <w:del w:id="299" w:author="Jutta" w:date="2018-10-26T17:05:00Z">
        <w:r w:rsidR="00F43564" w:rsidRPr="005677AF" w:rsidDel="00741728">
          <w:delText xml:space="preserve">dabei </w:delText>
        </w:r>
      </w:del>
      <w:ins w:id="300" w:author="Jutta" w:date="2018-10-26T17:05:00Z">
        <w:r w:rsidR="00741728">
          <w:t>doch</w:t>
        </w:r>
        <w:r w:rsidR="00741728" w:rsidRPr="005677AF">
          <w:t xml:space="preserve"> </w:t>
        </w:r>
      </w:ins>
      <w:del w:id="301" w:author="Jutta" w:date="2018-10-26T17:06:00Z">
        <w:r w:rsidR="00F43564" w:rsidRPr="005677AF" w:rsidDel="00741728">
          <w:delText xml:space="preserve">hat </w:delText>
        </w:r>
      </w:del>
      <w:r w:rsidR="00F43564" w:rsidRPr="005677AF">
        <w:t xml:space="preserve">das eine Kind </w:t>
      </w:r>
      <w:ins w:id="302" w:author="Jutta" w:date="2018-10-26T17:06:00Z">
        <w:r w:rsidR="00741728">
          <w:t xml:space="preserve">hat </w:t>
        </w:r>
      </w:ins>
      <w:r w:rsidR="00F43564" w:rsidRPr="005677AF">
        <w:t xml:space="preserve">aber am Tag darauf eine wichtige Matheklausur und noch gar nichts gelernt. So </w:t>
      </w:r>
      <w:r w:rsidR="000D301B" w:rsidRPr="005677AF">
        <w:t>e</w:t>
      </w:r>
      <w:r w:rsidR="00F43564" w:rsidRPr="005677AF">
        <w:t>twas kommt leider relativ häufig vor. Ein einfacher Kalender, der in der Küche oder im Wohnzimmer hängt</w:t>
      </w:r>
      <w:r w:rsidR="000D301B" w:rsidRPr="005677AF">
        <w:t>,</w:t>
      </w:r>
      <w:r w:rsidR="00F43564" w:rsidRPr="005677AF">
        <w:t xml:space="preserve"> ist da nicht mehr der beste Weg. Es muss eine </w:t>
      </w:r>
      <w:r w:rsidR="000D301B" w:rsidRPr="005677AF">
        <w:t>flexiblere</w:t>
      </w:r>
      <w:r w:rsidR="00F43564" w:rsidRPr="005677AF">
        <w:t xml:space="preserve"> Lösung her.</w:t>
      </w:r>
    </w:p>
    <w:p w14:paraId="3BEC216E" w14:textId="77777777" w:rsidR="000D301B" w:rsidRPr="005677AF" w:rsidRDefault="00F43564" w:rsidP="00D76229">
      <w:pPr>
        <w:spacing w:line="360" w:lineRule="auto"/>
        <w:rPr>
          <w:color w:val="FF0000"/>
        </w:rPr>
      </w:pPr>
      <w:r w:rsidRPr="005677AF">
        <w:t>In dieser Seminararbeit wird der Entwicklungsprozess eine</w:t>
      </w:r>
      <w:r w:rsidR="000D301B" w:rsidRPr="005677AF">
        <w:t>s</w:t>
      </w:r>
      <w:r w:rsidRPr="005677AF">
        <w:t xml:space="preserve"> solchen </w:t>
      </w:r>
      <w:r w:rsidR="000D301B" w:rsidRPr="005677AF">
        <w:t xml:space="preserve">digitalen Familienkalenders </w:t>
      </w:r>
      <w:r w:rsidRPr="005677AF">
        <w:t xml:space="preserve">beschrieben. </w:t>
      </w:r>
      <w:r w:rsidR="000D301B" w:rsidRPr="005677AF">
        <w:t xml:space="preserve">Dieser Kalender unterscheidet sich zudem durch einige praktische Funktionen, die der Familienfreundlichkeit dienen sollen, von einem herkömmlichen Kalender. </w:t>
      </w:r>
    </w:p>
    <w:p w14:paraId="6CCB5EF0" w14:textId="665F9D4C" w:rsidR="00C43E47" w:rsidRPr="005677AF" w:rsidDel="00B74673" w:rsidRDefault="00F43564" w:rsidP="00D76229">
      <w:pPr>
        <w:spacing w:line="360" w:lineRule="auto"/>
        <w:rPr>
          <w:del w:id="303" w:author="Office2016S0116" w:date="2018-10-25T20:50:00Z"/>
        </w:rPr>
      </w:pPr>
      <w:del w:id="304" w:author="Office2016S0116" w:date="2018-10-25T16:00:00Z">
        <w:r w:rsidRPr="005677AF" w:rsidDel="00F410AC">
          <w:delText>Es wird erläutert, wie man die gesammelten Daten speichert, wieder auslie</w:delText>
        </w:r>
        <w:r w:rsidR="000D301B" w:rsidRPr="005677AF" w:rsidDel="00F410AC">
          <w:delText>s</w:delText>
        </w:r>
        <w:r w:rsidRPr="005677AF" w:rsidDel="00F410AC">
          <w:delText xml:space="preserve">t, verarbeitet und letztendlich visualisiert. </w:delText>
        </w:r>
      </w:del>
      <w:ins w:id="305" w:author="Office2016S0116" w:date="2018-10-25T16:00:00Z">
        <w:r w:rsidR="00F410AC" w:rsidRPr="005677AF">
          <w:t>Die Erläuterung bezieht sich auf die Date</w:t>
        </w:r>
      </w:ins>
      <w:ins w:id="306" w:author="Office2016S0116" w:date="2018-10-25T16:01:00Z">
        <w:r w:rsidR="00F410AC" w:rsidRPr="005677AF">
          <w:t>nspeicherung und -verarbeitung, sowie die Visualisierung.</w:t>
        </w:r>
        <w:r w:rsidR="00B75916" w:rsidRPr="005677AF">
          <w:t xml:space="preserve"> </w:t>
        </w:r>
      </w:ins>
    </w:p>
    <w:p w14:paraId="5105FF31" w14:textId="77777777" w:rsidR="00E51951" w:rsidRPr="005677AF" w:rsidRDefault="00E51951" w:rsidP="00D76229">
      <w:pPr>
        <w:spacing w:line="360" w:lineRule="auto"/>
      </w:pPr>
    </w:p>
    <w:p w14:paraId="6E1BEB1E" w14:textId="77777777" w:rsidR="00B529BE" w:rsidRPr="005677AF" w:rsidDel="00B74673" w:rsidRDefault="00B529BE" w:rsidP="00D76229">
      <w:pPr>
        <w:pStyle w:val="berschrift1"/>
        <w:spacing w:before="0" w:line="360" w:lineRule="auto"/>
        <w:rPr>
          <w:del w:id="307" w:author="Office2016S0116" w:date="2018-10-25T20:50:00Z"/>
        </w:rPr>
      </w:pPr>
      <w:bookmarkStart w:id="308" w:name="_Toc524545926"/>
      <w:bookmarkStart w:id="309" w:name="_Toc528588271"/>
      <w:r w:rsidRPr="005677AF">
        <w:t xml:space="preserve">XML </w:t>
      </w:r>
      <w:r w:rsidR="00ED3543" w:rsidRPr="005677AF">
        <w:t>UND</w:t>
      </w:r>
      <w:r w:rsidRPr="005677AF">
        <w:t xml:space="preserve"> DTD</w:t>
      </w:r>
      <w:bookmarkEnd w:id="308"/>
      <w:bookmarkEnd w:id="309"/>
      <w:r w:rsidRPr="005677AF">
        <w:t xml:space="preserve"> </w:t>
      </w:r>
    </w:p>
    <w:p w14:paraId="4017C274" w14:textId="77777777" w:rsidR="00B529BE" w:rsidRPr="00E64A3F" w:rsidRDefault="00B529BE">
      <w:pPr>
        <w:pStyle w:val="berschrift1"/>
        <w:spacing w:before="0" w:line="360" w:lineRule="auto"/>
        <w:pPrChange w:id="310" w:author="Office2016S0116" w:date="2018-10-25T20:50:00Z">
          <w:pPr>
            <w:spacing w:line="360" w:lineRule="auto"/>
          </w:pPr>
        </w:pPrChange>
      </w:pPr>
    </w:p>
    <w:p w14:paraId="6A8BACFC" w14:textId="77777777" w:rsidR="00B529BE" w:rsidRPr="005677AF" w:rsidRDefault="00B529BE" w:rsidP="00D76229">
      <w:pPr>
        <w:spacing w:line="360" w:lineRule="auto"/>
      </w:pPr>
      <w:r w:rsidRPr="005677AF">
        <w:t xml:space="preserve">Um einen guten Einstieg in die Thematik zu liefern und um das Verständnis für die folgende Seminararbeit zu verbessern, </w:t>
      </w:r>
      <w:r w:rsidR="00E51951" w:rsidRPr="005677AF">
        <w:t>be</w:t>
      </w:r>
      <w:r w:rsidRPr="005677AF">
        <w:t xml:space="preserve">handelt dieser kurze Abschnitt </w:t>
      </w:r>
      <w:r w:rsidR="00E51951" w:rsidRPr="005677AF">
        <w:t>die</w:t>
      </w:r>
      <w:r w:rsidRPr="005677AF">
        <w:t xml:space="preserve"> Themen XML und DTD, die einen wichtigen Grundpfeiler für das mit der Arbeit zusammenhängende Projekt </w:t>
      </w:r>
      <w:r w:rsidR="00E51951" w:rsidRPr="005677AF">
        <w:t>darstellen</w:t>
      </w:r>
      <w:r w:rsidRPr="005677AF">
        <w:t xml:space="preserve">. </w:t>
      </w:r>
    </w:p>
    <w:p w14:paraId="0B783F61" w14:textId="77777777" w:rsidR="002D4EE5" w:rsidRPr="005677AF" w:rsidRDefault="002D4EE5" w:rsidP="00D76229">
      <w:pPr>
        <w:pStyle w:val="berschrift2"/>
        <w:spacing w:before="0" w:line="360" w:lineRule="auto"/>
        <w:rPr>
          <w:ins w:id="311" w:author="Brendel, Marcus, BDF" w:date="2018-10-24T18:38:00Z"/>
        </w:rPr>
      </w:pPr>
      <w:bookmarkStart w:id="312" w:name="_Toc524545927"/>
    </w:p>
    <w:p w14:paraId="1F241B12" w14:textId="77777777" w:rsidR="00B529BE" w:rsidRPr="005677AF" w:rsidDel="00B74673" w:rsidRDefault="00B529BE" w:rsidP="00D76229">
      <w:pPr>
        <w:pStyle w:val="berschrift2"/>
        <w:spacing w:before="0" w:line="360" w:lineRule="auto"/>
        <w:rPr>
          <w:del w:id="313" w:author="Office2016S0116" w:date="2018-10-25T20:50:00Z"/>
        </w:rPr>
      </w:pPr>
      <w:bookmarkStart w:id="314" w:name="_Toc528588272"/>
      <w:r w:rsidRPr="005677AF">
        <w:t>XML</w:t>
      </w:r>
      <w:bookmarkEnd w:id="312"/>
      <w:bookmarkEnd w:id="314"/>
      <w:r w:rsidRPr="005677AF">
        <w:t xml:space="preserve"> </w:t>
      </w:r>
    </w:p>
    <w:p w14:paraId="472F492C" w14:textId="77777777" w:rsidR="00B529BE" w:rsidRPr="00E64A3F" w:rsidRDefault="00B529BE">
      <w:pPr>
        <w:pStyle w:val="berschrift2"/>
        <w:spacing w:before="0" w:line="360" w:lineRule="auto"/>
        <w:pPrChange w:id="315" w:author="Office2016S0116" w:date="2018-10-25T20:50:00Z">
          <w:pPr>
            <w:spacing w:line="360" w:lineRule="auto"/>
          </w:pPr>
        </w:pPrChange>
      </w:pPr>
    </w:p>
    <w:p w14:paraId="7C16E955" w14:textId="6D4E333F" w:rsidR="00B529BE" w:rsidRPr="005677AF" w:rsidRDefault="00B529BE" w:rsidP="00D76229">
      <w:pPr>
        <w:spacing w:line="360" w:lineRule="auto"/>
      </w:pPr>
      <w:r w:rsidRPr="005677AF">
        <w:t xml:space="preserve">Bei </w:t>
      </w:r>
      <w:r w:rsidRPr="005677AF">
        <w:rPr>
          <w:color w:val="2F5496" w:themeColor="accent1" w:themeShade="BF"/>
        </w:rPr>
        <w:t>XML</w:t>
      </w:r>
      <w:r w:rsidRPr="005677AF">
        <w:t xml:space="preserve"> handelt es sich um die sogenannte „</w:t>
      </w:r>
      <w:proofErr w:type="spellStart"/>
      <w:r w:rsidRPr="005677AF">
        <w:t>e</w:t>
      </w:r>
      <w:r w:rsidRPr="005677AF">
        <w:rPr>
          <w:color w:val="2F5496" w:themeColor="accent1" w:themeShade="BF"/>
        </w:rPr>
        <w:t>X</w:t>
      </w:r>
      <w:r w:rsidRPr="005677AF">
        <w:t>tensible</w:t>
      </w:r>
      <w:proofErr w:type="spellEnd"/>
      <w:r w:rsidRPr="005677AF">
        <w:t xml:space="preserve"> </w:t>
      </w:r>
      <w:r w:rsidRPr="005677AF">
        <w:rPr>
          <w:color w:val="2F5496" w:themeColor="accent1" w:themeShade="BF"/>
        </w:rPr>
        <w:t>M</w:t>
      </w:r>
      <w:r w:rsidRPr="005677AF">
        <w:t>arkup-</w:t>
      </w:r>
      <w:r w:rsidRPr="005677AF">
        <w:rPr>
          <w:color w:val="2F5496" w:themeColor="accent1" w:themeShade="BF"/>
        </w:rPr>
        <w:t>L</w:t>
      </w:r>
      <w:r w:rsidRPr="005677AF">
        <w:t>anguage“</w:t>
      </w:r>
      <w:r w:rsidRPr="005677AF">
        <w:rPr>
          <w:rStyle w:val="Funotenzeichen"/>
        </w:rPr>
        <w:footnoteReference w:id="1"/>
      </w:r>
      <w:r w:rsidRPr="005677AF">
        <w:t xml:space="preserve">.  </w:t>
      </w:r>
      <w:r w:rsidR="00D2624B" w:rsidRPr="005677AF">
        <w:t>Bei einer Markupsprach</w:t>
      </w:r>
      <w:ins w:id="320" w:author="Jutta" w:date="2018-10-26T17:07:00Z">
        <w:r w:rsidR="00741728">
          <w:t>e</w:t>
        </w:r>
      </w:ins>
      <w:r w:rsidR="00D2624B" w:rsidRPr="005677AF">
        <w:t xml:space="preserve"> handelt </w:t>
      </w:r>
      <w:del w:id="321" w:author="Office2016S0116" w:date="2018-10-25T17:32:00Z">
        <w:r w:rsidRPr="005677AF" w:rsidDel="00B13C89">
          <w:delText xml:space="preserve"> </w:delText>
        </w:r>
      </w:del>
      <w:r w:rsidRPr="005677AF">
        <w:t>es sich nicht um eine Programmiersprache, wie beispielsweise Java, C++ oder Python, sondern um eine Auszeichnungssprache. Das „</w:t>
      </w:r>
      <w:proofErr w:type="spellStart"/>
      <w:r w:rsidRPr="005677AF">
        <w:t>e</w:t>
      </w:r>
      <w:r w:rsidRPr="005677AF">
        <w:rPr>
          <w:color w:val="2F5496" w:themeColor="accent1" w:themeShade="BF"/>
        </w:rPr>
        <w:t>X</w:t>
      </w:r>
      <w:r w:rsidRPr="005677AF">
        <w:t>tensible</w:t>
      </w:r>
      <w:proofErr w:type="spellEnd"/>
      <w:r w:rsidRPr="005677AF">
        <w:t>“ ist Englisch und bedeutet „erweiterbar“. Es ist also möglich</w:t>
      </w:r>
      <w:r w:rsidR="00E51951" w:rsidRPr="005677AF">
        <w:t>,</w:t>
      </w:r>
      <w:r w:rsidRPr="005677AF">
        <w:t xml:space="preserve"> die Sprache zu erweitern, bzw. eine neue Sprache zu erstellen und sie an die eigenen Ansprüche anzupassen.</w:t>
      </w:r>
    </w:p>
    <w:p w14:paraId="1602659B" w14:textId="77777777" w:rsidR="00B529BE" w:rsidRPr="005677AF" w:rsidRDefault="00B529BE" w:rsidP="00D76229">
      <w:pPr>
        <w:pStyle w:val="berschrift3"/>
        <w:spacing w:before="0" w:line="360" w:lineRule="auto"/>
      </w:pPr>
      <w:r w:rsidRPr="005677AF">
        <w:br/>
      </w:r>
      <w:bookmarkStart w:id="322" w:name="_Toc524545928"/>
      <w:bookmarkStart w:id="323" w:name="_Toc528588273"/>
      <w:r w:rsidRPr="005677AF">
        <w:t>Was bedeutet das für die Implementierung?</w:t>
      </w:r>
      <w:bookmarkEnd w:id="322"/>
      <w:bookmarkEnd w:id="323"/>
    </w:p>
    <w:p w14:paraId="7500AB5F" w14:textId="4F1CAD54" w:rsidR="00B529BE" w:rsidRPr="005677AF" w:rsidRDefault="00B529BE" w:rsidP="00D76229">
      <w:pPr>
        <w:spacing w:line="360" w:lineRule="auto"/>
      </w:pPr>
      <w:r w:rsidRPr="005677AF">
        <w:t>Der wesentliche Unterschied zwischen einer Programmier- und eine</w:t>
      </w:r>
      <w:ins w:id="324" w:author="Brendel, Marcus, BDF" w:date="2018-10-24T18:38:00Z">
        <w:r w:rsidR="002D4EE5" w:rsidRPr="005677AF">
          <w:t>r</w:t>
        </w:r>
      </w:ins>
      <w:r w:rsidRPr="005677AF">
        <w:t xml:space="preserve"> Markup-/</w:t>
      </w:r>
      <w:r w:rsidR="00E51951" w:rsidRPr="005677AF">
        <w:t xml:space="preserve"> </w:t>
      </w:r>
      <w:r w:rsidRPr="005677AF">
        <w:t xml:space="preserve">Auszeichnungssprache besteht darin, dass es sich bei Letzterer um eine beschreibende Sprache handelt. Ein </w:t>
      </w:r>
      <w:r w:rsidR="00E51951" w:rsidRPr="005677AF">
        <w:t xml:space="preserve">weiterer </w:t>
      </w:r>
      <w:r w:rsidRPr="005677AF">
        <w:t xml:space="preserve">Unterschied besteht </w:t>
      </w:r>
      <w:del w:id="325" w:author="Brendel, Marcus, BDF" w:date="2018-10-24T18:39:00Z">
        <w:r w:rsidRPr="005677AF" w:rsidDel="002D4EE5">
          <w:delText xml:space="preserve">jedoch </w:delText>
        </w:r>
      </w:del>
      <w:r w:rsidR="00E51951" w:rsidRPr="005677AF">
        <w:t xml:space="preserve">auch </w:t>
      </w:r>
      <w:r w:rsidRPr="005677AF">
        <w:t>darin, dass mit Markupsprachen Dokumente erzeugt werden und mit Programmiersprachen Programme</w:t>
      </w:r>
      <w:ins w:id="326" w:author="Office2016S0116" w:date="2018-10-25T17:59:00Z">
        <w:r w:rsidR="007E514F" w:rsidRPr="005677AF">
          <w:rPr>
            <w:rStyle w:val="Funotenzeichen"/>
          </w:rPr>
          <w:footnoteReference w:id="2"/>
        </w:r>
      </w:ins>
      <w:r w:rsidRPr="005677AF">
        <w:t xml:space="preserve">. </w:t>
      </w:r>
      <w:del w:id="328" w:author="Office2016S0116" w:date="2018-10-25T17:33:00Z">
        <w:r w:rsidRPr="005677AF" w:rsidDel="00B13C89">
          <w:br/>
        </w:r>
      </w:del>
      <w:r w:rsidRPr="005677AF">
        <w:t xml:space="preserve">Für den Programmierer bedeutet das im Wesentlichen, dass eine Auszeichnungssprache die Struktur von Daten beschreibt und Programmiersprachen </w:t>
      </w:r>
      <w:del w:id="329" w:author="Office2016S0116" w:date="2018-10-25T18:01:00Z">
        <w:r w:rsidRPr="005677AF" w:rsidDel="003B6FDA">
          <w:delText xml:space="preserve">für die </w:delText>
        </w:r>
        <w:r w:rsidRPr="005677AF" w:rsidDel="009517D1">
          <w:delText xml:space="preserve">Realisierung </w:delText>
        </w:r>
        <w:r w:rsidRPr="005677AF" w:rsidDel="003B6FDA">
          <w:delText>logischer Abläufe verwendet</w:delText>
        </w:r>
      </w:del>
      <w:ins w:id="330" w:author="Jutta" w:date="2018-10-26T17:08:00Z">
        <w:r w:rsidR="00741728">
          <w:t xml:space="preserve"> </w:t>
        </w:r>
      </w:ins>
      <w:ins w:id="331" w:author="Office2016S0116" w:date="2018-10-25T18:01:00Z">
        <w:del w:id="332" w:author="Jutta" w:date="2018-10-26T17:08:00Z">
          <w:r w:rsidR="003B6FDA" w:rsidRPr="005677AF" w:rsidDel="00741728">
            <w:delText>für das</w:delText>
          </w:r>
        </w:del>
      </w:ins>
      <w:ins w:id="333" w:author="Jutta" w:date="2018-10-26T17:08:00Z">
        <w:r w:rsidR="00741728">
          <w:t>dem</w:t>
        </w:r>
      </w:ins>
      <w:ins w:id="334" w:author="Office2016S0116" w:date="2018-10-25T18:01:00Z">
        <w:r w:rsidR="003B6FDA" w:rsidRPr="005677AF">
          <w:t xml:space="preserve"> Realisieren logischer Abläufe dienen</w:t>
        </w:r>
      </w:ins>
      <w:del w:id="335" w:author="Office2016S0116" w:date="2018-10-25T18:01:00Z">
        <w:r w:rsidRPr="005677AF" w:rsidDel="009517D1">
          <w:delText xml:space="preserve"> werden</w:delText>
        </w:r>
      </w:del>
      <w:r w:rsidRPr="005677AF">
        <w:t xml:space="preserve">. </w:t>
      </w:r>
      <w:del w:id="336" w:author="Office2016S0116" w:date="2018-10-25T18:01:00Z">
        <w:r w:rsidRPr="005677AF" w:rsidDel="00601541">
          <w:br/>
        </w:r>
      </w:del>
      <w:del w:id="337" w:author="Office2016S0116" w:date="2018-10-25T18:02:00Z">
        <w:r w:rsidR="00E51951" w:rsidRPr="005677AF" w:rsidDel="00601541">
          <w:delText>Dies</w:delText>
        </w:r>
        <w:r w:rsidRPr="005677AF" w:rsidDel="00601541">
          <w:delText xml:space="preserve"> ist zum Beispiel</w:delText>
        </w:r>
        <w:r w:rsidR="00E51951" w:rsidRPr="005677AF" w:rsidDel="00601541">
          <w:delText xml:space="preserve"> schlicht daran erkennbar</w:delText>
        </w:r>
        <w:r w:rsidRPr="005677AF" w:rsidDel="00601541">
          <w:delText>, dass es in Auszeichnungssprachen weder bedingte Anweisungen, Wiederholungsanweisungen oder Methoden gibt, sondern nur Elemente und deren Attribute, beziehungsweise ihren Inhalt</w:delText>
        </w:r>
        <w:r w:rsidRPr="005677AF" w:rsidDel="00601541">
          <w:rPr>
            <w:rStyle w:val="Funotenzeichen"/>
          </w:rPr>
          <w:footnoteReference w:id="3"/>
        </w:r>
        <w:r w:rsidRPr="005677AF" w:rsidDel="00601541">
          <w:delText xml:space="preserve">. </w:delText>
        </w:r>
      </w:del>
    </w:p>
    <w:p w14:paraId="35BB40F7" w14:textId="77777777" w:rsidR="00B529BE" w:rsidRPr="005677AF" w:rsidRDefault="00B529BE" w:rsidP="00D76229">
      <w:pPr>
        <w:pStyle w:val="berschrift3"/>
        <w:spacing w:before="0" w:line="360" w:lineRule="auto"/>
      </w:pPr>
      <w:bookmarkStart w:id="340" w:name="_Toc524545929"/>
      <w:bookmarkStart w:id="341" w:name="_Toc528588274"/>
      <w:r w:rsidRPr="005677AF">
        <w:t xml:space="preserve">Welchen Nutzen </w:t>
      </w:r>
      <w:proofErr w:type="gramStart"/>
      <w:r w:rsidRPr="005677AF">
        <w:t>kann</w:t>
      </w:r>
      <w:proofErr w:type="gramEnd"/>
      <w:r w:rsidRPr="005677AF">
        <w:t xml:space="preserve"> der Programmierer daraus ziehen?</w:t>
      </w:r>
      <w:bookmarkEnd w:id="340"/>
      <w:bookmarkEnd w:id="341"/>
    </w:p>
    <w:p w14:paraId="6BB81B78" w14:textId="50EAAEE1" w:rsidR="00B529BE" w:rsidRPr="005677AF" w:rsidDel="00205E7A" w:rsidRDefault="00B529BE" w:rsidP="00D76229">
      <w:pPr>
        <w:spacing w:line="360" w:lineRule="auto"/>
        <w:rPr>
          <w:del w:id="342" w:author="Office2016S0116" w:date="2018-10-25T20:54:00Z"/>
        </w:rPr>
      </w:pPr>
      <w:r w:rsidRPr="005677AF">
        <w:t xml:space="preserve">XML ist ein sehr einfacher und praktischer Weg, Daten </w:t>
      </w:r>
      <w:r w:rsidR="00D2624B" w:rsidRPr="005677AF">
        <w:t xml:space="preserve">persistent </w:t>
      </w:r>
      <w:r w:rsidRPr="005677AF">
        <w:t xml:space="preserve">zu speichern. Man kann mit Hilfe von Bibliotheken sogar ganze Objektzustände ohne größeren Aufwand speichern oder auslesen. Ein Vorteil ist hierbei auch, dass die Dateien nicht an eine Programmiersprache oder ein Betriebssystem gebunden, sondern von allen Betriebssystemen und Programmiersprachen benutzt werden können. Hierfür ist jedoch eine entsprechende Bibliothek notwendig. </w:t>
      </w:r>
      <w:ins w:id="343" w:author="Office2016S0116" w:date="2018-10-25T18:03:00Z">
        <w:del w:id="344" w:author="Jutta" w:date="2018-10-26T17:09:00Z">
          <w:r w:rsidR="00573488" w:rsidRPr="005677AF" w:rsidDel="00741728">
            <w:delText>Ein</w:delText>
          </w:r>
        </w:del>
      </w:ins>
      <w:ins w:id="345" w:author="Jutta" w:date="2018-10-26T17:09:00Z">
        <w:r w:rsidR="00741728">
          <w:t>Als</w:t>
        </w:r>
      </w:ins>
      <w:ins w:id="346" w:author="Office2016S0116" w:date="2018-10-25T18:03:00Z">
        <w:r w:rsidR="00573488" w:rsidRPr="005677AF">
          <w:t xml:space="preserve"> Beispiel für den Nutze</w:t>
        </w:r>
      </w:ins>
      <w:ins w:id="347" w:author="Office2016S0116" w:date="2018-10-25T18:04:00Z">
        <w:r w:rsidR="00573488" w:rsidRPr="005677AF">
          <w:t xml:space="preserve">n von XML </w:t>
        </w:r>
        <w:del w:id="348" w:author="Jutta" w:date="2018-10-26T17:09:00Z">
          <w:r w:rsidR="00573488" w:rsidRPr="005677AF" w:rsidDel="00741728">
            <w:delText>dient</w:delText>
          </w:r>
        </w:del>
      </w:ins>
      <w:ins w:id="349" w:author="Jutta" w:date="2018-10-26T17:09:00Z">
        <w:r w:rsidR="00741728">
          <w:t>dient</w:t>
        </w:r>
      </w:ins>
      <w:ins w:id="350" w:author="Office2016S0116" w:date="2018-10-25T18:04:00Z">
        <w:del w:id="351" w:author="Jutta" w:date="2018-10-26T17:09:00Z">
          <w:r w:rsidR="00573488" w:rsidRPr="005677AF" w:rsidDel="00741728">
            <w:delText xml:space="preserve"> </w:delText>
          </w:r>
        </w:del>
      </w:ins>
      <w:ins w:id="352" w:author="Jutta" w:date="2018-10-26T17:09:00Z">
        <w:r w:rsidR="00741728">
          <w:t xml:space="preserve"> </w:t>
        </w:r>
      </w:ins>
      <w:ins w:id="353" w:author="Office2016S0116" w:date="2018-10-25T18:04:00Z">
        <w:r w:rsidR="00573488" w:rsidRPr="005677AF">
          <w:t>die Sprach</w:t>
        </w:r>
      </w:ins>
      <w:ins w:id="354" w:author="Jutta" w:date="2018-10-26T17:09:00Z">
        <w:r w:rsidR="00741728">
          <w:t>e</w:t>
        </w:r>
      </w:ins>
      <w:ins w:id="355" w:author="Office2016S0116" w:date="2018-10-25T18:04:00Z">
        <w:r w:rsidR="00573488" w:rsidRPr="005677AF">
          <w:t xml:space="preserve"> FXML. Mit Hilfe dieser, aus XML abgeleiteter</w:t>
        </w:r>
      </w:ins>
      <w:ins w:id="356" w:author="Jutta" w:date="2018-10-26T17:09:00Z">
        <w:r w:rsidR="00741728">
          <w:t>,</w:t>
        </w:r>
      </w:ins>
      <w:ins w:id="357" w:author="Office2016S0116" w:date="2018-10-25T18:04:00Z">
        <w:r w:rsidR="00573488" w:rsidRPr="005677AF">
          <w:t xml:space="preserve"> Sprache</w:t>
        </w:r>
        <w:del w:id="358" w:author="Jutta" w:date="2018-10-26T17:09:00Z">
          <w:r w:rsidR="00573488" w:rsidRPr="005677AF" w:rsidDel="00741728">
            <w:delText>,</w:delText>
          </w:r>
        </w:del>
        <w:r w:rsidR="00573488" w:rsidRPr="005677AF">
          <w:t xml:space="preserve"> ist es möglich, Benutzeroberflächen für Java-Applikationen </w:t>
        </w:r>
      </w:ins>
      <w:ins w:id="359" w:author="Office2016S0116" w:date="2018-10-25T18:05:00Z">
        <w:r w:rsidR="00573488" w:rsidRPr="005677AF">
          <w:t xml:space="preserve">zu erstellen. </w:t>
        </w:r>
      </w:ins>
      <w:del w:id="360" w:author="Office2016S0116" w:date="2018-10-25T18:03:00Z">
        <w:r w:rsidRPr="005677AF" w:rsidDel="00573488">
          <w:delText>Eine sehr ähnliche Sprache</w:delText>
        </w:r>
        <w:r w:rsidR="00E51951" w:rsidRPr="005677AF" w:rsidDel="00573488">
          <w:delText>,</w:delText>
        </w:r>
        <w:r w:rsidRPr="005677AF" w:rsidDel="00573488">
          <w:delText xml:space="preserve"> „HTML“, </w:delText>
        </w:r>
        <w:r w:rsidR="00D2624B" w:rsidRPr="005677AF" w:rsidDel="00573488">
          <w:delText>die als Vorbild</w:delText>
        </w:r>
        <w:r w:rsidRPr="005677AF" w:rsidDel="00573488">
          <w:delText xml:space="preserve"> </w:delText>
        </w:r>
        <w:r w:rsidR="00D2624B" w:rsidRPr="005677AF" w:rsidDel="00573488">
          <w:delText>für</w:delText>
        </w:r>
        <w:r w:rsidRPr="005677AF" w:rsidDel="00573488">
          <w:delText xml:space="preserve"> XML </w:delText>
        </w:r>
        <w:r w:rsidR="00D2624B" w:rsidRPr="005677AF" w:rsidDel="00573488">
          <w:delText>diente</w:delText>
        </w:r>
        <w:r w:rsidRPr="005677AF" w:rsidDel="00573488">
          <w:delText xml:space="preserve">, wird zum Beispiel zum Darstellen von Webseiten genutzt. </w:delText>
        </w:r>
      </w:del>
      <w:del w:id="361" w:author="Office2016S0116" w:date="2018-10-25T18:05:00Z">
        <w:r w:rsidRPr="005677AF" w:rsidDel="00573488">
          <w:delText>FXML, eine mit XML erstellte Sprache, wird verwendet, um Java-Applikationen eine Benutzeroberfläche zu geben und somit die Nutzerinteraktion einfacher zu gestalten. A</w:delText>
        </w:r>
      </w:del>
      <w:ins w:id="362" w:author="Office2016S0116" w:date="2018-10-25T18:05:00Z">
        <w:r w:rsidR="00573488" w:rsidRPr="005677AF">
          <w:t>A</w:t>
        </w:r>
      </w:ins>
      <w:r w:rsidRPr="005677AF">
        <w:t xml:space="preserve">uch in diesem Projekt ist die </w:t>
      </w:r>
      <w:commentRangeStart w:id="363"/>
      <w:proofErr w:type="spellStart"/>
      <w:r w:rsidRPr="005677AF">
        <w:t>G</w:t>
      </w:r>
      <w:ins w:id="364" w:author="Office2016S0116" w:date="2018-10-25T15:42:00Z">
        <w:r w:rsidR="00D70D48" w:rsidRPr="005677AF">
          <w:t>raphical</w:t>
        </w:r>
        <w:proofErr w:type="spellEnd"/>
        <w:r w:rsidR="00D70D48" w:rsidRPr="005677AF">
          <w:t xml:space="preserve"> </w:t>
        </w:r>
      </w:ins>
      <w:r w:rsidRPr="005677AF">
        <w:t>U</w:t>
      </w:r>
      <w:ins w:id="365" w:author="Office2016S0116" w:date="2018-10-25T15:42:00Z">
        <w:r w:rsidR="00D70D48" w:rsidRPr="005677AF">
          <w:t xml:space="preserve">ser </w:t>
        </w:r>
      </w:ins>
      <w:r w:rsidRPr="005677AF">
        <w:t>I</w:t>
      </w:r>
      <w:commentRangeEnd w:id="363"/>
      <w:ins w:id="366" w:author="Office2016S0116" w:date="2018-10-25T15:42:00Z">
        <w:r w:rsidR="00D70D48" w:rsidRPr="005677AF">
          <w:t>nterface</w:t>
        </w:r>
      </w:ins>
      <w:r w:rsidR="002D4EE5" w:rsidRPr="005677AF">
        <w:rPr>
          <w:rStyle w:val="Kommentarzeichen"/>
        </w:rPr>
        <w:commentReference w:id="363"/>
      </w:r>
      <w:ins w:id="367" w:author="Office2016S0116" w:date="2018-10-25T15:55:00Z">
        <w:r w:rsidR="0057440E" w:rsidRPr="005677AF">
          <w:t>(GUI)</w:t>
        </w:r>
      </w:ins>
      <w:r w:rsidRPr="005677AF">
        <w:t xml:space="preserve"> mit JavaFX und FXML erstellt</w:t>
      </w:r>
      <w:ins w:id="368" w:author="Office2016S0116" w:date="2018-10-25T18:05:00Z">
        <w:r w:rsidR="00374DA8" w:rsidRPr="005677AF">
          <w:t xml:space="preserve">. </w:t>
        </w:r>
      </w:ins>
      <w:del w:id="369" w:author="Office2016S0116" w:date="2018-10-25T18:05:00Z">
        <w:r w:rsidRPr="005677AF" w:rsidDel="00374DA8">
          <w:delText>, dies wird aber später genauer erläutert.</w:delText>
        </w:r>
      </w:del>
    </w:p>
    <w:p w14:paraId="1102BF56" w14:textId="77777777" w:rsidR="00B529BE" w:rsidRPr="00741728" w:rsidRDefault="00B529BE">
      <w:pPr>
        <w:spacing w:line="360" w:lineRule="auto"/>
        <w:pPrChange w:id="370" w:author="Office2016S0116" w:date="2018-10-25T20:54:00Z">
          <w:pPr>
            <w:pStyle w:val="berschrift2"/>
            <w:spacing w:before="0" w:line="360" w:lineRule="auto"/>
          </w:pPr>
        </w:pPrChange>
      </w:pPr>
      <w:bookmarkStart w:id="371" w:name="_Toc524545930"/>
    </w:p>
    <w:p w14:paraId="3172F9B8" w14:textId="77777777" w:rsidR="00B529BE" w:rsidRPr="005677AF" w:rsidDel="00B74673" w:rsidRDefault="00B529BE" w:rsidP="00D76229">
      <w:pPr>
        <w:pStyle w:val="berschrift2"/>
        <w:spacing w:before="0" w:line="360" w:lineRule="auto"/>
        <w:rPr>
          <w:del w:id="372" w:author="Office2016S0116" w:date="2018-10-25T20:50:00Z"/>
        </w:rPr>
      </w:pPr>
      <w:bookmarkStart w:id="373" w:name="_Toc528588275"/>
      <w:r w:rsidRPr="005677AF">
        <w:t>DTD</w:t>
      </w:r>
      <w:bookmarkEnd w:id="371"/>
      <w:bookmarkEnd w:id="373"/>
    </w:p>
    <w:p w14:paraId="22E2D985" w14:textId="77777777" w:rsidR="00B529BE" w:rsidRPr="00741728" w:rsidRDefault="00B529BE">
      <w:pPr>
        <w:pStyle w:val="berschrift2"/>
        <w:spacing w:before="0" w:line="360" w:lineRule="auto"/>
        <w:pPrChange w:id="374" w:author="Office2016S0116" w:date="2018-10-25T20:50:00Z">
          <w:pPr>
            <w:spacing w:line="360" w:lineRule="auto"/>
          </w:pPr>
        </w:pPrChange>
      </w:pPr>
    </w:p>
    <w:p w14:paraId="73BF7657" w14:textId="23908C64" w:rsidR="00B529BE" w:rsidRPr="005677AF" w:rsidRDefault="00B529BE" w:rsidP="00D76229">
      <w:pPr>
        <w:spacing w:line="360" w:lineRule="auto"/>
      </w:pPr>
      <w:r w:rsidRPr="005677AF">
        <w:t xml:space="preserve">Bei einer </w:t>
      </w:r>
      <w:r w:rsidRPr="005677AF">
        <w:rPr>
          <w:color w:val="2F5496" w:themeColor="accent1" w:themeShade="BF"/>
        </w:rPr>
        <w:t xml:space="preserve">DTD </w:t>
      </w:r>
      <w:r w:rsidRPr="005677AF">
        <w:t xml:space="preserve">handelt es sich um eine </w:t>
      </w:r>
      <w:r w:rsidRPr="005677AF">
        <w:rPr>
          <w:color w:val="2F5496" w:themeColor="accent1" w:themeShade="BF"/>
        </w:rPr>
        <w:t>D</w:t>
      </w:r>
      <w:r w:rsidRPr="005677AF">
        <w:t>okument</w:t>
      </w:r>
      <w:r w:rsidRPr="005677AF">
        <w:rPr>
          <w:color w:val="2F5496" w:themeColor="accent1" w:themeShade="BF"/>
        </w:rPr>
        <w:t>t</w:t>
      </w:r>
      <w:r w:rsidRPr="005677AF">
        <w:t>yp-</w:t>
      </w:r>
      <w:r w:rsidRPr="005677AF">
        <w:rPr>
          <w:color w:val="2F5496" w:themeColor="accent1" w:themeShade="BF"/>
        </w:rPr>
        <w:t>D</w:t>
      </w:r>
      <w:r w:rsidRPr="005677AF">
        <w:t>efinition</w:t>
      </w:r>
      <w:r w:rsidR="00D2624B" w:rsidRPr="005677AF">
        <w:t xml:space="preserve"> (engl. </w:t>
      </w:r>
      <w:r w:rsidR="00D2624B" w:rsidRPr="005677AF">
        <w:rPr>
          <w:color w:val="2F5496" w:themeColor="accent1" w:themeShade="BF"/>
        </w:rPr>
        <w:t>D</w:t>
      </w:r>
      <w:r w:rsidR="00D2624B" w:rsidRPr="005677AF">
        <w:t>oc</w:t>
      </w:r>
      <w:r w:rsidR="00D2624B" w:rsidRPr="005677AF">
        <w:rPr>
          <w:color w:val="2F5496" w:themeColor="accent1" w:themeShade="BF"/>
        </w:rPr>
        <w:t>t</w:t>
      </w:r>
      <w:r w:rsidR="00D2624B" w:rsidRPr="005677AF">
        <w:t>ype-</w:t>
      </w:r>
      <w:r w:rsidR="00D2624B" w:rsidRPr="005677AF">
        <w:rPr>
          <w:color w:val="2F5496" w:themeColor="accent1" w:themeShade="BF"/>
        </w:rPr>
        <w:t>D</w:t>
      </w:r>
      <w:r w:rsidR="00D2624B" w:rsidRPr="005677AF">
        <w:t>efinition)</w:t>
      </w:r>
      <w:r w:rsidRPr="005677AF">
        <w:t xml:space="preserve">. Mit Hilfe dieser können Regeln für das </w:t>
      </w:r>
      <w:ins w:id="375" w:author="Office2016S0116" w:date="2018-10-25T18:05:00Z">
        <w:r w:rsidR="00374DA8" w:rsidRPr="005677AF">
          <w:t>XML-</w:t>
        </w:r>
      </w:ins>
      <w:r w:rsidRPr="005677AF">
        <w:t xml:space="preserve">Dokument definiert werden, um </w:t>
      </w:r>
      <w:del w:id="376" w:author="Jutta" w:date="2018-10-26T17:10:00Z">
        <w:r w:rsidRPr="005677AF" w:rsidDel="00741728">
          <w:delText xml:space="preserve">dieses </w:delText>
        </w:r>
      </w:del>
      <w:ins w:id="377" w:author="Jutta" w:date="2018-10-26T17:10:00Z">
        <w:r w:rsidR="00741728">
          <w:t>es</w:t>
        </w:r>
        <w:r w:rsidR="00741728" w:rsidRPr="005677AF">
          <w:t xml:space="preserve"> </w:t>
        </w:r>
      </w:ins>
      <w:r w:rsidRPr="005677AF">
        <w:t>zu gestalten.  DTD</w:t>
      </w:r>
      <w:r w:rsidR="00AD2F58" w:rsidRPr="005677AF">
        <w:t>s</w:t>
      </w:r>
      <w:r w:rsidRPr="005677AF">
        <w:t xml:space="preserve"> </w:t>
      </w:r>
      <w:r w:rsidR="00AD2F58" w:rsidRPr="005677AF">
        <w:t>dienen</w:t>
      </w:r>
      <w:r w:rsidRPr="005677AF">
        <w:t xml:space="preserve"> also als eine Art Regelwerk für das XML-Dokument und definie</w:t>
      </w:r>
      <w:r w:rsidR="00AD2F58" w:rsidRPr="005677AF">
        <w:t>ren</w:t>
      </w:r>
      <w:r w:rsidRPr="005677AF">
        <w:t xml:space="preserve"> die darin vorhandenen Elemente und deren Attribute.</w:t>
      </w:r>
      <w:r w:rsidRPr="005677AF">
        <w:rPr>
          <w:rStyle w:val="Funotenzeichen"/>
        </w:rPr>
        <w:footnoteReference w:id="4"/>
      </w:r>
      <w:r w:rsidRPr="005677AF">
        <w:t xml:space="preserve"> </w:t>
      </w:r>
    </w:p>
    <w:p w14:paraId="132BDC32" w14:textId="77777777" w:rsidR="00B529BE" w:rsidRPr="005677AF" w:rsidRDefault="00B529BE" w:rsidP="00D76229">
      <w:pPr>
        <w:pStyle w:val="berschrift3"/>
        <w:spacing w:before="0" w:line="360" w:lineRule="auto"/>
      </w:pPr>
      <w:bookmarkStart w:id="380" w:name="_Toc524545931"/>
      <w:bookmarkStart w:id="381" w:name="_Toc528588276"/>
      <w:r w:rsidRPr="005677AF">
        <w:t>Notwendigkeit und Vorteile einer DTD</w:t>
      </w:r>
      <w:bookmarkEnd w:id="380"/>
      <w:bookmarkEnd w:id="381"/>
    </w:p>
    <w:p w14:paraId="14AB35EB" w14:textId="5E70E97B" w:rsidR="00B529BE" w:rsidRPr="005677AF" w:rsidRDefault="00B529BE" w:rsidP="00D76229">
      <w:pPr>
        <w:spacing w:line="360" w:lineRule="auto"/>
      </w:pPr>
      <w:r w:rsidRPr="005677AF">
        <w:t>Eine DTD ist nicht zwingender Weise für ein XML-Dokument notwendig.</w:t>
      </w:r>
      <w:ins w:id="382" w:author="Office2016S0116" w:date="2018-10-25T18:06:00Z">
        <w:r w:rsidR="00985B6A" w:rsidRPr="005677AF">
          <w:t xml:space="preserve"> So ist das Einlesen und die Verarbeitung eines Dokuments pr</w:t>
        </w:r>
      </w:ins>
      <w:ins w:id="383" w:author="Office2016S0116" w:date="2018-10-25T18:07:00Z">
        <w:r w:rsidR="00985B6A" w:rsidRPr="005677AF">
          <w:t>oblemlos ohne DTD möglich,</w:t>
        </w:r>
      </w:ins>
      <w:r w:rsidRPr="005677AF">
        <w:t xml:space="preserve"> </w:t>
      </w:r>
      <w:del w:id="384" w:author="Office2016S0116" w:date="2018-10-25T18:07:00Z">
        <w:r w:rsidRPr="005677AF" w:rsidDel="00985B6A">
          <w:delText xml:space="preserve">So </w:delText>
        </w:r>
      </w:del>
      <w:del w:id="385" w:author="Office2016S0116" w:date="2018-10-25T18:06:00Z">
        <w:r w:rsidRPr="005677AF" w:rsidDel="00985B6A">
          <w:delText xml:space="preserve">kann </w:delText>
        </w:r>
      </w:del>
      <w:del w:id="386" w:author="Office2016S0116" w:date="2018-10-25T18:07:00Z">
        <w:r w:rsidRPr="005677AF" w:rsidDel="00985B6A">
          <w:delText xml:space="preserve">ein Dokument auch problemlos ohne DTD eingelesen </w:delText>
        </w:r>
        <w:r w:rsidR="00AD2F58" w:rsidRPr="005677AF" w:rsidDel="00985B6A">
          <w:delText>und verarbeitet werden</w:delText>
        </w:r>
        <w:r w:rsidRPr="005677AF" w:rsidDel="00985B6A">
          <w:delText xml:space="preserve">, </w:delText>
        </w:r>
      </w:del>
      <w:r w:rsidRPr="005677AF">
        <w:t>dennoch bringt die Verwendung einige Vorteile mit sich:</w:t>
      </w:r>
    </w:p>
    <w:p w14:paraId="0740445A" w14:textId="7E2338EC" w:rsidR="00B529BE" w:rsidRPr="005677AF" w:rsidRDefault="00B529BE" w:rsidP="00D76229">
      <w:pPr>
        <w:pStyle w:val="Listenabsatz"/>
        <w:numPr>
          <w:ilvl w:val="0"/>
          <w:numId w:val="2"/>
        </w:numPr>
        <w:spacing w:line="360" w:lineRule="auto"/>
        <w:rPr>
          <w:szCs w:val="24"/>
        </w:rPr>
      </w:pPr>
      <w:r w:rsidRPr="005677AF">
        <w:rPr>
          <w:szCs w:val="24"/>
        </w:rPr>
        <w:t xml:space="preserve">Ordnung / Struktur in dem Dokument: mit einer DTD erstellt man Regeln (für eine Struktur), die befolgt werden müssen, daher ist das Dokument übersichtlicher und strukturierter, </w:t>
      </w:r>
      <w:ins w:id="387" w:author="Office2016S0116" w:date="2018-10-25T18:07:00Z">
        <w:r w:rsidR="00B32990" w:rsidRPr="005677AF">
          <w:rPr>
            <w:szCs w:val="24"/>
          </w:rPr>
          <w:t xml:space="preserve">was das Einlesen einfacher gestaltet. </w:t>
        </w:r>
      </w:ins>
      <w:del w:id="388" w:author="Office2016S0116" w:date="2018-10-25T18:07:00Z">
        <w:r w:rsidRPr="005677AF" w:rsidDel="00B32990">
          <w:rPr>
            <w:szCs w:val="24"/>
          </w:rPr>
          <w:delText>kann also auch einfach</w:delText>
        </w:r>
        <w:r w:rsidR="00AD2F58" w:rsidRPr="005677AF" w:rsidDel="00B32990">
          <w:rPr>
            <w:szCs w:val="24"/>
          </w:rPr>
          <w:delText>er</w:delText>
        </w:r>
        <w:r w:rsidRPr="005677AF" w:rsidDel="00B32990">
          <w:rPr>
            <w:szCs w:val="24"/>
          </w:rPr>
          <w:delText xml:space="preserve"> </w:delText>
        </w:r>
        <w:r w:rsidR="00AD2F58" w:rsidRPr="005677AF" w:rsidDel="00B32990">
          <w:rPr>
            <w:szCs w:val="24"/>
          </w:rPr>
          <w:delText>gelesen</w:delText>
        </w:r>
        <w:r w:rsidRPr="005677AF" w:rsidDel="00B32990">
          <w:rPr>
            <w:szCs w:val="24"/>
          </w:rPr>
          <w:delText xml:space="preserve"> werden. </w:delText>
        </w:r>
      </w:del>
    </w:p>
    <w:p w14:paraId="478AEB37" w14:textId="77777777" w:rsidR="00B529BE" w:rsidRPr="005677AF" w:rsidRDefault="00B529BE" w:rsidP="00D76229">
      <w:pPr>
        <w:pStyle w:val="Listenabsatz"/>
        <w:numPr>
          <w:ilvl w:val="0"/>
          <w:numId w:val="2"/>
        </w:numPr>
        <w:spacing w:line="360" w:lineRule="auto"/>
        <w:rPr>
          <w:szCs w:val="24"/>
        </w:rPr>
      </w:pPr>
      <w:r w:rsidRPr="005677AF">
        <w:rPr>
          <w:szCs w:val="24"/>
        </w:rPr>
        <w:t xml:space="preserve">Keine Missverständnisse bei mehreren Programmierern: mit einer DTD kann sichergestellt werden, dass alle Programmierer bei dem Erstellen oder Verarbeiten des Dokuments der gleichen Struktur folgen. Damit sind Fehler und unterschiedliche Aufbauten der Dokumente ausgeschlossen. </w:t>
      </w:r>
    </w:p>
    <w:p w14:paraId="376E7180" w14:textId="53DB3FF2" w:rsidR="00B529BE" w:rsidRPr="005677AF" w:rsidRDefault="00B529BE" w:rsidP="00D76229">
      <w:pPr>
        <w:pStyle w:val="Listenabsatz"/>
        <w:numPr>
          <w:ilvl w:val="0"/>
          <w:numId w:val="2"/>
        </w:numPr>
        <w:spacing w:line="360" w:lineRule="auto"/>
        <w:rPr>
          <w:szCs w:val="24"/>
        </w:rPr>
      </w:pPr>
      <w:r w:rsidRPr="005677AF">
        <w:rPr>
          <w:szCs w:val="24"/>
        </w:rPr>
        <w:t xml:space="preserve">Mehrere Benutzer können die Referenzstruktur verwenden: Es gibt viele XML-Applikationen, die über eine DTD verfügen (z.B. FXML, CFD </w:t>
      </w:r>
      <w:proofErr w:type="spellStart"/>
      <w:r w:rsidRPr="005677AF">
        <w:rPr>
          <w:szCs w:val="24"/>
        </w:rPr>
        <w:t>uvm</w:t>
      </w:r>
      <w:proofErr w:type="spellEnd"/>
      <w:r w:rsidRPr="005677AF">
        <w:rPr>
          <w:szCs w:val="24"/>
        </w:rPr>
        <w:t>.). Dank dieser können verschiedene Nutzer damit arbeiten, ohne jedes Mal eine neue Sprache erstellen zu müssen</w:t>
      </w:r>
      <w:ins w:id="389" w:author="Office2016S0116" w:date="2018-10-25T18:08:00Z">
        <w:r w:rsidR="00E70FEB" w:rsidRPr="005677AF">
          <w:rPr>
            <w:rStyle w:val="Funotenzeichen"/>
            <w:szCs w:val="24"/>
          </w:rPr>
          <w:footnoteReference w:id="5"/>
        </w:r>
      </w:ins>
      <w:r w:rsidRPr="005677AF">
        <w:rPr>
          <w:szCs w:val="24"/>
        </w:rPr>
        <w:t xml:space="preserve">. </w:t>
      </w:r>
    </w:p>
    <w:p w14:paraId="23051125" w14:textId="5188C576" w:rsidR="00B529BE" w:rsidRPr="005677AF" w:rsidRDefault="00B529BE" w:rsidP="00D76229">
      <w:pPr>
        <w:spacing w:line="360" w:lineRule="auto"/>
        <w:rPr>
          <w:sz w:val="22"/>
        </w:rPr>
      </w:pPr>
      <w:r w:rsidRPr="005677AF">
        <w:t xml:space="preserve">Der Nutzen einer DTD ist also </w:t>
      </w:r>
      <w:del w:id="394" w:author="Office2016S0116" w:date="2018-10-25T18:23:00Z">
        <w:r w:rsidRPr="005677AF" w:rsidDel="00323F0F">
          <w:delText xml:space="preserve">sehr </w:delText>
        </w:r>
      </w:del>
      <w:ins w:id="395" w:author="Office2016S0116" w:date="2018-10-25T18:23:00Z">
        <w:r w:rsidR="00323F0F" w:rsidRPr="005677AF">
          <w:t xml:space="preserve">sichtlich </w:t>
        </w:r>
      </w:ins>
      <w:r w:rsidRPr="005677AF">
        <w:t xml:space="preserve">groß. Allerdings sollte trotzdem überlegt werden, ob </w:t>
      </w:r>
      <w:r w:rsidR="00E51951" w:rsidRPr="005677AF">
        <w:t>sie</w:t>
      </w:r>
      <w:r w:rsidRPr="005677AF">
        <w:t xml:space="preserve"> wirklich notwendig oder sinnvoll ist. </w:t>
      </w:r>
      <w:del w:id="396" w:author="Office2016S0116" w:date="2018-10-25T18:23:00Z">
        <w:r w:rsidRPr="005677AF" w:rsidDel="005E5570">
          <w:delText xml:space="preserve">Wenn das </w:delText>
        </w:r>
        <w:r w:rsidR="00AD2F58" w:rsidRPr="005677AF" w:rsidDel="005E5570">
          <w:delText>XML-</w:delText>
        </w:r>
        <w:r w:rsidRPr="005677AF" w:rsidDel="005E5570">
          <w:delText xml:space="preserve">Dokument </w:delText>
        </w:r>
      </w:del>
      <w:del w:id="397" w:author="Office2016S0116" w:date="2018-10-25T15:43:00Z">
        <w:r w:rsidRPr="005677AF" w:rsidDel="00D70D48">
          <w:delText xml:space="preserve">größer </w:delText>
        </w:r>
      </w:del>
      <w:del w:id="398" w:author="Office2016S0116" w:date="2018-10-25T18:23:00Z">
        <w:r w:rsidRPr="005677AF" w:rsidDel="005E5570">
          <w:delText>als die DTD wäre, ist es sicher eine bessere Wahl</w:delText>
        </w:r>
        <w:r w:rsidR="00E51951" w:rsidRPr="005677AF" w:rsidDel="005E5570">
          <w:delText>,</w:delText>
        </w:r>
        <w:r w:rsidRPr="005677AF" w:rsidDel="005E5570">
          <w:delText xml:space="preserve"> auf sie zu verzichten. </w:delText>
        </w:r>
      </w:del>
      <w:ins w:id="399" w:author="Office2016S0116" w:date="2018-10-25T18:23:00Z">
        <w:r w:rsidR="005E5570" w:rsidRPr="005677AF">
          <w:t xml:space="preserve">Wenn das XML-Dokument weniger Elemente umfasst, als </w:t>
        </w:r>
      </w:ins>
      <w:ins w:id="400" w:author="Office2016S0116" w:date="2018-10-25T18:24:00Z">
        <w:r w:rsidR="005E5570" w:rsidRPr="005677AF">
          <w:t xml:space="preserve">die DTD definiert, ist es sicher nicht sinnvoll, eine solche zu verwenden. </w:t>
        </w:r>
      </w:ins>
    </w:p>
    <w:p w14:paraId="146F8386" w14:textId="7D07BCF0" w:rsidR="00B529BE" w:rsidRPr="005677AF" w:rsidRDefault="00B529BE" w:rsidP="00D76229">
      <w:pPr>
        <w:pStyle w:val="berschrift3"/>
        <w:spacing w:before="0" w:line="360" w:lineRule="auto"/>
      </w:pPr>
      <w:bookmarkStart w:id="401" w:name="_Toc528588277"/>
      <w:r w:rsidRPr="005677AF">
        <w:t xml:space="preserve">Beispiel einer DTD (Auszug aus der </w:t>
      </w:r>
      <w:proofErr w:type="spellStart"/>
      <w:r w:rsidRPr="005677AF">
        <w:t>CalML</w:t>
      </w:r>
      <w:proofErr w:type="spellEnd"/>
      <w:r w:rsidRPr="005677AF">
        <w:t>)</w:t>
      </w:r>
      <w:bookmarkEnd w:id="401"/>
    </w:p>
    <w:p w14:paraId="15155F4F" w14:textId="2DEAD3CD" w:rsidR="00B529BE" w:rsidRPr="005677AF" w:rsidRDefault="00B529BE" w:rsidP="00D76229">
      <w:pPr>
        <w:spacing w:line="360" w:lineRule="auto"/>
        <w:ind w:right="3402"/>
      </w:pPr>
      <w:r w:rsidRPr="005677AF">
        <w:t xml:space="preserve">Bei </w:t>
      </w:r>
      <w:proofErr w:type="spellStart"/>
      <w:r w:rsidRPr="005677AF">
        <w:t>CalML</w:t>
      </w:r>
      <w:proofErr w:type="spellEnd"/>
      <w:r w:rsidRPr="005677AF">
        <w:t xml:space="preserve"> handelt es sich um die für das Projekt erstellte DTD. Sie dient </w:t>
      </w:r>
      <w:del w:id="402" w:author="Jutta" w:date="2018-10-26T17:12:00Z">
        <w:r w:rsidRPr="005677AF" w:rsidDel="00741728">
          <w:delText xml:space="preserve">zur </w:delText>
        </w:r>
      </w:del>
      <w:ins w:id="403" w:author="Jutta" w:date="2018-10-26T17:12:00Z">
        <w:r w:rsidR="00741728">
          <w:t>der</w:t>
        </w:r>
        <w:r w:rsidR="00741728" w:rsidRPr="005677AF">
          <w:t xml:space="preserve"> </w:t>
        </w:r>
      </w:ins>
      <w:r w:rsidRPr="005677AF">
        <w:t xml:space="preserve">Speicherung der </w:t>
      </w:r>
      <w:r w:rsidR="00E55529" w:rsidRPr="00741728">
        <w:rPr>
          <w:noProof/>
          <w:lang w:eastAsia="de-DE"/>
        </w:rPr>
        <w:drawing>
          <wp:anchor distT="0" distB="0" distL="114300" distR="114300" simplePos="0" relativeHeight="251668480" behindDoc="0" locked="0" layoutInCell="1" allowOverlap="1" wp14:anchorId="0F6643D6" wp14:editId="4A3439E7">
            <wp:simplePos x="0" y="0"/>
            <wp:positionH relativeFrom="margin">
              <wp:posOffset>4036584</wp:posOffset>
            </wp:positionH>
            <wp:positionV relativeFrom="paragraph">
              <wp:posOffset>-7825</wp:posOffset>
            </wp:positionV>
            <wp:extent cx="1733550" cy="2180590"/>
            <wp:effectExtent l="0" t="0" r="0" b="0"/>
            <wp:wrapNone/>
            <wp:docPr id="7" name="Grafik 7" descr="Ein Bild, das Elektronik, Computer, Laptop, drinn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Ein Bild, das Elektronik, Computer, Laptop, drinnen enthält.&#10;&#10;Mit hoher Zuverlässigkeit generierte Beschreibung"/>
                    <pic:cNvPicPr>
                      <a:picLocks noChangeAspect="1" noChangeArrowheads="1"/>
                    </pic:cNvPicPr>
                  </pic:nvPicPr>
                  <pic:blipFill>
                    <a:blip r:embed="rId13">
                      <a:extLst>
                        <a:ext uri="{28A0092B-C50C-407E-A947-70E740481C1C}">
                          <a14:useLocalDpi xmlns:a14="http://schemas.microsoft.com/office/drawing/2010/main" val="0"/>
                        </a:ext>
                      </a:extLst>
                    </a:blip>
                    <a:srcRect l="11288" t="21219" r="63815" b="31810"/>
                    <a:stretch>
                      <a:fillRect/>
                    </a:stretch>
                  </pic:blipFill>
                  <pic:spPr bwMode="auto">
                    <a:xfrm>
                      <a:off x="0" y="0"/>
                      <a:ext cx="1733550" cy="2180590"/>
                    </a:xfrm>
                    <a:prstGeom prst="rect">
                      <a:avLst/>
                    </a:prstGeom>
                    <a:noFill/>
                  </pic:spPr>
                </pic:pic>
              </a:graphicData>
            </a:graphic>
            <wp14:sizeRelH relativeFrom="page">
              <wp14:pctWidth>0</wp14:pctWidth>
            </wp14:sizeRelH>
            <wp14:sizeRelV relativeFrom="page">
              <wp14:pctHeight>0</wp14:pctHeight>
            </wp14:sizeRelV>
          </wp:anchor>
        </w:drawing>
      </w:r>
      <w:r w:rsidRPr="005677AF">
        <w:t>Kalenderdaten und legt die Regeln für das verwendete XML-Dokument</w:t>
      </w:r>
      <w:r w:rsidR="00AD2F58" w:rsidRPr="005677AF">
        <w:t xml:space="preserve"> zur Speicherung der Kalenderdaten</w:t>
      </w:r>
      <w:r w:rsidRPr="005677AF">
        <w:t xml:space="preserve"> fest. Bei dem </w:t>
      </w:r>
      <w:r w:rsidR="00AD2F58" w:rsidRPr="005677AF">
        <w:t>rechts abgebildeten</w:t>
      </w:r>
      <w:r w:rsidRPr="005677AF">
        <w:t xml:space="preserve"> Quelltext sollte beachtet werden, dass es sich lediglich um einen Ausschnitt aus der gesamten DTD handelt, da das Beispiel sonst zu komplex wäre. </w:t>
      </w:r>
    </w:p>
    <w:p w14:paraId="6FF612F1" w14:textId="0BFCF7BD" w:rsidR="00B529BE" w:rsidRPr="005677AF" w:rsidRDefault="004A56A2" w:rsidP="00D76229">
      <w:pPr>
        <w:spacing w:line="360" w:lineRule="auto"/>
        <w:ind w:right="3402"/>
        <w:rPr>
          <w:rFonts w:cstheme="minorHAnsi"/>
          <w:szCs w:val="24"/>
        </w:rPr>
      </w:pPr>
      <w:r w:rsidRPr="00741728">
        <w:rPr>
          <w:noProof/>
          <w:lang w:eastAsia="de-DE"/>
        </w:rPr>
        <mc:AlternateContent>
          <mc:Choice Requires="wps">
            <w:drawing>
              <wp:anchor distT="0" distB="0" distL="114300" distR="114300" simplePos="0" relativeHeight="251670528" behindDoc="0" locked="0" layoutInCell="1" allowOverlap="1" wp14:anchorId="3416197B" wp14:editId="7F57C147">
                <wp:simplePos x="0" y="0"/>
                <wp:positionH relativeFrom="column">
                  <wp:posOffset>4125968</wp:posOffset>
                </wp:positionH>
                <wp:positionV relativeFrom="paragraph">
                  <wp:posOffset>572824</wp:posOffset>
                </wp:positionV>
                <wp:extent cx="1733550" cy="635"/>
                <wp:effectExtent l="0" t="0" r="0" b="0"/>
                <wp:wrapNone/>
                <wp:docPr id="8" name="Textfeld 8"/>
                <wp:cNvGraphicFramePr/>
                <a:graphic xmlns:a="http://schemas.openxmlformats.org/drawingml/2006/main">
                  <a:graphicData uri="http://schemas.microsoft.com/office/word/2010/wordprocessingShape">
                    <wps:wsp>
                      <wps:cNvSpPr txBox="1"/>
                      <wps:spPr>
                        <a:xfrm>
                          <a:off x="0" y="0"/>
                          <a:ext cx="1733550" cy="635"/>
                        </a:xfrm>
                        <a:prstGeom prst="rect">
                          <a:avLst/>
                        </a:prstGeom>
                        <a:solidFill>
                          <a:prstClr val="white"/>
                        </a:solidFill>
                        <a:ln>
                          <a:noFill/>
                        </a:ln>
                      </wps:spPr>
                      <wps:txbx>
                        <w:txbxContent>
                          <w:p w14:paraId="31391724" w14:textId="530AEDFA" w:rsidR="00931E37" w:rsidRDefault="00931E37" w:rsidP="000A1F3B">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 Ausschnitt aus CalML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16197B" id="_x0000_t202" coordsize="21600,21600" o:spt="202" path="m,l,21600r21600,l21600,xe">
                <v:stroke joinstyle="miter"/>
                <v:path gradientshapeok="t" o:connecttype="rect"/>
              </v:shapetype>
              <v:shape id="Textfeld 8" o:spid="_x0000_s1026" type="#_x0000_t202" style="position:absolute;margin-left:324.9pt;margin-top:45.1pt;width:13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" stroked="f">
                <v:textbox style="mso-fit-shape-to-text:t" inset="0,0,0,0">
                  <w:txbxContent>
                    <w:p w14:paraId="31391724" w14:textId="530AEDFA" w:rsidR="00931E37" w:rsidRDefault="00931E37" w:rsidP="000A1F3B">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 Ausschnitt aus CalML</w:t>
                      </w:r>
                    </w:p>
                  </w:txbxContent>
                </v:textbox>
              </v:shape>
            </w:pict>
          </mc:Fallback>
        </mc:AlternateContent>
      </w:r>
      <w:r w:rsidR="00B529BE" w:rsidRPr="005677AF">
        <w:rPr>
          <w:rFonts w:cstheme="minorHAnsi"/>
          <w:szCs w:val="24"/>
        </w:rPr>
        <w:t xml:space="preserve">Mit der </w:t>
      </w:r>
      <w:r w:rsidR="00AD2F58" w:rsidRPr="005677AF">
        <w:rPr>
          <w:rFonts w:cstheme="minorHAnsi"/>
          <w:szCs w:val="24"/>
        </w:rPr>
        <w:t>rechts</w:t>
      </w:r>
      <w:r w:rsidR="00B529BE" w:rsidRPr="005677AF">
        <w:rPr>
          <w:rFonts w:cstheme="minorHAnsi"/>
          <w:szCs w:val="24"/>
        </w:rPr>
        <w:t xml:space="preserve"> abgebildeten DTD (Abb.1) ist das Speichern von Terminen verschiedener Personen möglich. Hier fallen die </w:t>
      </w:r>
      <w:proofErr w:type="gramStart"/>
      <w:r w:rsidR="00B529BE" w:rsidRPr="005677AF">
        <w:rPr>
          <w:rFonts w:cstheme="minorHAnsi"/>
          <w:szCs w:val="24"/>
        </w:rPr>
        <w:t xml:space="preserve">Schlüsselwörter </w:t>
      </w:r>
      <w:r w:rsidR="00B529BE" w:rsidRPr="005677AF">
        <w:rPr>
          <w:rFonts w:ascii="Courier New" w:hAnsi="Courier New" w:cs="Courier New"/>
          <w:szCs w:val="24"/>
        </w:rPr>
        <w:t>!DOCTYPE</w:t>
      </w:r>
      <w:proofErr w:type="gramEnd"/>
      <w:r w:rsidR="00B529BE" w:rsidRPr="005677AF">
        <w:rPr>
          <w:rFonts w:cstheme="minorHAnsi"/>
          <w:szCs w:val="24"/>
        </w:rPr>
        <w:t xml:space="preserve">, </w:t>
      </w:r>
      <w:r w:rsidR="00B529BE" w:rsidRPr="005677AF">
        <w:rPr>
          <w:rFonts w:ascii="Courier New" w:hAnsi="Courier New" w:cs="Courier New"/>
          <w:szCs w:val="24"/>
        </w:rPr>
        <w:t>!ELEMENT</w:t>
      </w:r>
      <w:r w:rsidR="00B529BE" w:rsidRPr="005677AF">
        <w:rPr>
          <w:rFonts w:cstheme="minorHAnsi"/>
          <w:szCs w:val="24"/>
        </w:rPr>
        <w:t xml:space="preserve"> und </w:t>
      </w:r>
      <w:r w:rsidR="00B529BE" w:rsidRPr="005677AF">
        <w:rPr>
          <w:rFonts w:ascii="Courier New" w:hAnsi="Courier New" w:cs="Courier New"/>
          <w:szCs w:val="24"/>
        </w:rPr>
        <w:t>!ATTLIST</w:t>
      </w:r>
      <w:r w:rsidR="00B529BE" w:rsidRPr="005677AF">
        <w:rPr>
          <w:rFonts w:cstheme="minorHAnsi"/>
          <w:szCs w:val="24"/>
        </w:rPr>
        <w:t xml:space="preserve"> sofort ins Auge:</w:t>
      </w:r>
    </w:p>
    <w:p w14:paraId="4E419F10" w14:textId="256225A9" w:rsidR="00B529BE" w:rsidRPr="005677AF" w:rsidRDefault="00235B5B" w:rsidP="00D76229">
      <w:pPr>
        <w:spacing w:line="360" w:lineRule="auto"/>
        <w:rPr>
          <w:ins w:id="404" w:author="Office2016S0116" w:date="2018-10-25T19:38:00Z"/>
          <w:rFonts w:cstheme="minorHAnsi"/>
          <w:szCs w:val="24"/>
        </w:rPr>
      </w:pPr>
      <w:ins w:id="405" w:author="Office2016S0116" w:date="2018-10-25T19:38:00Z">
        <w:r w:rsidRPr="00741728">
          <w:rPr>
            <w:rFonts w:cstheme="minorHAnsi"/>
            <w:noProof/>
            <w:szCs w:val="24"/>
            <w:lang w:eastAsia="de-DE"/>
          </w:rPr>
          <w:drawing>
            <wp:anchor distT="0" distB="0" distL="114300" distR="114300" simplePos="0" relativeHeight="251671552" behindDoc="0" locked="0" layoutInCell="1" allowOverlap="1" wp14:anchorId="457EBFFB" wp14:editId="59D0D17E">
              <wp:simplePos x="0" y="0"/>
              <wp:positionH relativeFrom="margin">
                <wp:align>left</wp:align>
              </wp:positionH>
              <wp:positionV relativeFrom="paragraph">
                <wp:posOffset>1409221</wp:posOffset>
              </wp:positionV>
              <wp:extent cx="3328670" cy="1988573"/>
              <wp:effectExtent l="0" t="0" r="508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ispielDTD.PNG"/>
                      <pic:cNvPicPr/>
                    </pic:nvPicPr>
                    <pic:blipFill rotWithShape="1">
                      <a:blip r:embed="rId14">
                        <a:extLst>
                          <a:ext uri="{28A0092B-C50C-407E-A947-70E740481C1C}">
                            <a14:useLocalDpi xmlns:a14="http://schemas.microsoft.com/office/drawing/2010/main" val="0"/>
                          </a:ext>
                        </a:extLst>
                      </a:blip>
                      <a:srcRect t="10002"/>
                      <a:stretch/>
                    </pic:blipFill>
                    <pic:spPr bwMode="auto">
                      <a:xfrm>
                        <a:off x="0" y="0"/>
                        <a:ext cx="3328670" cy="19885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B529BE" w:rsidRPr="005677AF">
        <w:rPr>
          <w:rFonts w:cstheme="minorHAnsi"/>
          <w:szCs w:val="24"/>
        </w:rPr>
        <w:t xml:space="preserve">Mit dem </w:t>
      </w:r>
      <w:proofErr w:type="gramStart"/>
      <w:r w:rsidR="00B529BE" w:rsidRPr="005677AF">
        <w:rPr>
          <w:rFonts w:cstheme="minorHAnsi"/>
          <w:szCs w:val="24"/>
        </w:rPr>
        <w:t xml:space="preserve">Schlüsselwort </w:t>
      </w:r>
      <w:r w:rsidR="00B529BE" w:rsidRPr="005677AF">
        <w:rPr>
          <w:rFonts w:ascii="Courier New" w:hAnsi="Courier New" w:cs="Courier New"/>
          <w:szCs w:val="24"/>
        </w:rPr>
        <w:t>!DOCTYPE</w:t>
      </w:r>
      <w:proofErr w:type="gramEnd"/>
      <w:r w:rsidR="00B529BE" w:rsidRPr="005677AF">
        <w:rPr>
          <w:rFonts w:cstheme="minorHAnsi"/>
          <w:szCs w:val="24"/>
        </w:rPr>
        <w:t xml:space="preserve"> wird ausgesagt, dass es sich bei</w:t>
      </w:r>
      <w:del w:id="406" w:author="Jutta" w:date="2018-10-26T17:13:00Z">
        <w:r w:rsidR="00B529BE" w:rsidRPr="005677AF" w:rsidDel="00741728">
          <w:rPr>
            <w:rFonts w:cstheme="minorHAnsi"/>
            <w:szCs w:val="24"/>
          </w:rPr>
          <w:delText xml:space="preserve"> </w:delText>
        </w:r>
      </w:del>
      <w:r w:rsidR="00B529BE" w:rsidRPr="005677AF">
        <w:rPr>
          <w:rFonts w:cstheme="minorHAnsi"/>
          <w:szCs w:val="24"/>
        </w:rPr>
        <w:t xml:space="preserve"> mit </w:t>
      </w:r>
      <w:r w:rsidR="00AD2F58" w:rsidRPr="005677AF">
        <w:rPr>
          <w:rFonts w:cstheme="minorHAnsi"/>
          <w:szCs w:val="24"/>
        </w:rPr>
        <w:t>den</w:t>
      </w:r>
      <w:r w:rsidR="00B529BE" w:rsidRPr="005677AF">
        <w:rPr>
          <w:rFonts w:cstheme="minorHAnsi"/>
          <w:szCs w:val="24"/>
        </w:rPr>
        <w:t xml:space="preserve"> </w:t>
      </w:r>
      <w:del w:id="407" w:author="Office2016S0116" w:date="2018-10-25T15:51:00Z">
        <w:r w:rsidR="00B529BE" w:rsidRPr="005677AF" w:rsidDel="00A84ED0">
          <w:rPr>
            <w:rFonts w:ascii="Courier New" w:hAnsi="Courier New" w:cs="Courier New"/>
            <w:szCs w:val="24"/>
            <w:rPrChange w:id="408" w:author="Office2016S0116" w:date="2018-10-25T20:35:00Z">
              <w:rPr>
                <w:rFonts w:cstheme="minorHAnsi"/>
                <w:szCs w:val="24"/>
              </w:rPr>
            </w:rPrChange>
          </w:rPr>
          <w:delText>„</w:delText>
        </w:r>
      </w:del>
      <w:r w:rsidR="00B529BE" w:rsidRPr="005677AF">
        <w:rPr>
          <w:rFonts w:ascii="Courier New" w:hAnsi="Courier New" w:cs="Courier New"/>
          <w:szCs w:val="24"/>
          <w:rPrChange w:id="409" w:author="Office2016S0116" w:date="2018-10-25T20:35:00Z">
            <w:rPr>
              <w:rFonts w:cstheme="minorHAnsi"/>
              <w:szCs w:val="24"/>
            </w:rPr>
          </w:rPrChange>
        </w:rPr>
        <w:t>[]</w:t>
      </w:r>
      <w:del w:id="410" w:author="Office2016S0116" w:date="2018-10-25T15:51:00Z">
        <w:r w:rsidR="00B529BE" w:rsidRPr="005677AF" w:rsidDel="00A84ED0">
          <w:rPr>
            <w:rFonts w:cstheme="minorHAnsi"/>
            <w:szCs w:val="24"/>
          </w:rPr>
          <w:delText>“</w:delText>
        </w:r>
      </w:del>
      <w:r w:rsidR="00B529BE" w:rsidRPr="005677AF">
        <w:rPr>
          <w:rFonts w:cstheme="minorHAnsi"/>
          <w:szCs w:val="24"/>
        </w:rPr>
        <w:t xml:space="preserve">-Klammern umschlossenen Bereich um die DTD handelt. Würde man das XML-Dokument </w:t>
      </w:r>
      <w:del w:id="411" w:author="Brendel, Marcus, BDF" w:date="2018-10-24T18:43:00Z">
        <w:r w:rsidR="00B529BE" w:rsidRPr="005677AF" w:rsidDel="00E83A58">
          <w:rPr>
            <w:rFonts w:cstheme="minorHAnsi"/>
            <w:szCs w:val="24"/>
          </w:rPr>
          <w:delText xml:space="preserve">jetzt </w:delText>
        </w:r>
      </w:del>
      <w:r w:rsidR="00B529BE" w:rsidRPr="005677AF">
        <w:rPr>
          <w:rFonts w:cstheme="minorHAnsi"/>
          <w:szCs w:val="24"/>
        </w:rPr>
        <w:t xml:space="preserve">übersetzen lassen, </w:t>
      </w:r>
      <w:r w:rsidR="00011043" w:rsidRPr="005677AF">
        <w:rPr>
          <w:rFonts w:cstheme="minorHAnsi"/>
          <w:szCs w:val="24"/>
        </w:rPr>
        <w:t xml:space="preserve">würde das Programm </w:t>
      </w:r>
      <w:del w:id="412" w:author="Office2016S0116" w:date="2018-10-25T18:25:00Z">
        <w:r w:rsidR="00011043" w:rsidRPr="005677AF" w:rsidDel="004A56A2">
          <w:rPr>
            <w:rFonts w:cstheme="minorHAnsi"/>
            <w:szCs w:val="24"/>
          </w:rPr>
          <w:delText xml:space="preserve">zum </w:delText>
        </w:r>
      </w:del>
      <w:ins w:id="413" w:author="Office2016S0116" w:date="2018-10-25T18:25:00Z">
        <w:r w:rsidR="004A56A2" w:rsidRPr="005677AF">
          <w:rPr>
            <w:rFonts w:cstheme="minorHAnsi"/>
            <w:szCs w:val="24"/>
          </w:rPr>
          <w:t xml:space="preserve">beim </w:t>
        </w:r>
      </w:ins>
      <w:r w:rsidR="00011043" w:rsidRPr="005677AF">
        <w:rPr>
          <w:rFonts w:cstheme="minorHAnsi"/>
          <w:szCs w:val="24"/>
        </w:rPr>
        <w:t>Einlesen der Datei diesen Teil nicht ausgeben.</w:t>
      </w:r>
      <w:ins w:id="414" w:author="Office2016S0116" w:date="2018-10-25T18:39:00Z">
        <w:r w:rsidR="00CE6229" w:rsidRPr="005677AF">
          <w:rPr>
            <w:rFonts w:cstheme="minorHAnsi"/>
            <w:szCs w:val="24"/>
          </w:rPr>
          <w:t xml:space="preserve"> Ein Beispiel da</w:t>
        </w:r>
      </w:ins>
      <w:ins w:id="415" w:author="Office2016S0116" w:date="2018-10-25T18:40:00Z">
        <w:r w:rsidR="00CE6229" w:rsidRPr="005677AF">
          <w:rPr>
            <w:rFonts w:cstheme="minorHAnsi"/>
            <w:szCs w:val="24"/>
          </w:rPr>
          <w:t xml:space="preserve">für liefern die beiden unterstehenden Abbildungen (Abb. </w:t>
        </w:r>
        <w:proofErr w:type="gramStart"/>
        <w:r w:rsidR="00CE6229" w:rsidRPr="005677AF">
          <w:rPr>
            <w:rFonts w:cstheme="minorHAnsi"/>
            <w:szCs w:val="24"/>
          </w:rPr>
          <w:t xml:space="preserve">2 </w:t>
        </w:r>
      </w:ins>
      <w:ins w:id="416" w:author="Office2016S0116" w:date="2018-10-25T19:40:00Z">
        <w:r w:rsidRPr="005677AF">
          <w:rPr>
            <w:rFonts w:cstheme="minorHAnsi"/>
            <w:szCs w:val="24"/>
          </w:rPr>
          <w:t>,</w:t>
        </w:r>
        <w:proofErr w:type="gramEnd"/>
        <w:r w:rsidRPr="005677AF">
          <w:rPr>
            <w:rFonts w:cstheme="minorHAnsi"/>
            <w:szCs w:val="24"/>
          </w:rPr>
          <w:t xml:space="preserve"> </w:t>
        </w:r>
      </w:ins>
      <w:ins w:id="417" w:author="Office2016S0116" w:date="2018-10-25T18:40:00Z">
        <w:r w:rsidR="00CE6229" w:rsidRPr="005677AF">
          <w:rPr>
            <w:rFonts w:cstheme="minorHAnsi"/>
            <w:szCs w:val="24"/>
          </w:rPr>
          <w:t>Abb. 3)</w:t>
        </w:r>
      </w:ins>
    </w:p>
    <w:p w14:paraId="6C6B31D5" w14:textId="428A2577" w:rsidR="00513425" w:rsidRPr="005677AF" w:rsidRDefault="00235B5B" w:rsidP="00D76229">
      <w:pPr>
        <w:spacing w:line="360" w:lineRule="auto"/>
        <w:rPr>
          <w:ins w:id="418" w:author="Office2016S0116" w:date="2018-10-25T19:38:00Z"/>
          <w:rFonts w:cstheme="minorHAnsi"/>
          <w:szCs w:val="24"/>
        </w:rPr>
      </w:pPr>
      <w:ins w:id="419" w:author="Office2016S0116" w:date="2018-10-25T19:39:00Z">
        <w:r w:rsidRPr="00741728">
          <w:rPr>
            <w:noProof/>
            <w:lang w:eastAsia="de-DE"/>
          </w:rPr>
          <mc:AlternateContent>
            <mc:Choice Requires="wps">
              <w:drawing>
                <wp:anchor distT="0" distB="0" distL="114300" distR="114300" simplePos="0" relativeHeight="251673600" behindDoc="0" locked="0" layoutInCell="1" allowOverlap="1" wp14:anchorId="5990FA94" wp14:editId="60C99E0C">
                  <wp:simplePos x="0" y="0"/>
                  <wp:positionH relativeFrom="column">
                    <wp:posOffset>0</wp:posOffset>
                  </wp:positionH>
                  <wp:positionV relativeFrom="paragraph">
                    <wp:posOffset>2048510</wp:posOffset>
                  </wp:positionV>
                  <wp:extent cx="3328670" cy="635"/>
                  <wp:effectExtent l="0" t="0" r="0" b="0"/>
                  <wp:wrapNone/>
                  <wp:docPr id="5" name="Textfeld 5"/>
                  <wp:cNvGraphicFramePr/>
                  <a:graphic xmlns:a="http://schemas.openxmlformats.org/drawingml/2006/main">
                    <a:graphicData uri="http://schemas.microsoft.com/office/word/2010/wordprocessingShape">
                      <wps:wsp>
                        <wps:cNvSpPr txBox="1"/>
                        <wps:spPr>
                          <a:xfrm>
                            <a:off x="0" y="0"/>
                            <a:ext cx="3328670" cy="635"/>
                          </a:xfrm>
                          <a:prstGeom prst="rect">
                            <a:avLst/>
                          </a:prstGeom>
                          <a:solidFill>
                            <a:prstClr val="white"/>
                          </a:solidFill>
                          <a:ln>
                            <a:noFill/>
                          </a:ln>
                        </wps:spPr>
                        <wps:txbx>
                          <w:txbxContent>
                            <w:p w14:paraId="1949EE74" w14:textId="7847C54C" w:rsidR="00931E37" w:rsidRPr="002C4F29" w:rsidRDefault="00931E37">
                              <w:pPr>
                                <w:pStyle w:val="Beschriftung"/>
                                <w:jc w:val="center"/>
                                <w:rPr>
                                  <w:rFonts w:cstheme="minorHAnsi"/>
                                  <w:noProof/>
                                  <w:szCs w:val="24"/>
                                </w:rPr>
                                <w:pPrChange w:id="420" w:author="Office2016S0116" w:date="2018-10-25T19:39:00Z">
                                  <w:pPr>
                                    <w:spacing w:line="360" w:lineRule="auto"/>
                                  </w:pPr>
                                </w:pPrChange>
                              </w:pPr>
                              <w:ins w:id="421" w:author="Office2016S0116" w:date="2018-10-25T19:39:00Z">
                                <w:r>
                                  <w:t xml:space="preserve">Abbildung </w:t>
                                </w:r>
                                <w:r>
                                  <w:fldChar w:fldCharType="begin"/>
                                </w:r>
                                <w:r>
                                  <w:instrText xml:space="preserve"> SEQ Abbildung \* ARABIC </w:instrText>
                                </w:r>
                              </w:ins>
                              <w:r>
                                <w:fldChar w:fldCharType="separate"/>
                              </w:r>
                              <w:ins w:id="422" w:author="EDUS0116 OfficeS0116" w:date="2018-10-26T15:59:00Z">
                                <w:r>
                                  <w:rPr>
                                    <w:noProof/>
                                  </w:rPr>
                                  <w:t>2</w:t>
                                </w:r>
                              </w:ins>
                              <w:ins w:id="423" w:author="Office2016S0116" w:date="2018-10-25T19:39:00Z">
                                <w:r>
                                  <w:fldChar w:fldCharType="end"/>
                                </w:r>
                                <w:r>
                                  <w:t>: Beispiel DTD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0FA94" id="Textfeld 5" o:spid="_x0000_s1027" type="#_x0000_t202" style="position:absolute;margin-left:0;margin-top:161.3pt;width:262.1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" stroked="f">
                  <v:textbox style="mso-fit-shape-to-text:t" inset="0,0,0,0">
                    <w:txbxContent>
                      <w:p w14:paraId="1949EE74" w14:textId="7847C54C" w:rsidR="00931E37" w:rsidRPr="002C4F29" w:rsidRDefault="00931E37">
                        <w:pPr>
                          <w:pStyle w:val="Beschriftung"/>
                          <w:jc w:val="center"/>
                          <w:rPr>
                            <w:rFonts w:cstheme="minorHAnsi"/>
                            <w:noProof/>
                            <w:szCs w:val="24"/>
                          </w:rPr>
                          <w:pPrChange w:id="424" w:author="Office2016S0116" w:date="2018-10-25T19:39:00Z">
                            <w:pPr>
                              <w:spacing w:line="360" w:lineRule="auto"/>
                            </w:pPr>
                          </w:pPrChange>
                        </w:pPr>
                        <w:ins w:id="425" w:author="Office2016S0116" w:date="2018-10-25T19:39:00Z">
                          <w:r>
                            <w:t xml:space="preserve">Abbildung </w:t>
                          </w:r>
                          <w:r>
                            <w:fldChar w:fldCharType="begin"/>
                          </w:r>
                          <w:r>
                            <w:instrText xml:space="preserve"> SEQ Abbildung \* ARABIC </w:instrText>
                          </w:r>
                        </w:ins>
                        <w:r>
                          <w:fldChar w:fldCharType="separate"/>
                        </w:r>
                        <w:ins w:id="426" w:author="EDUS0116 OfficeS0116" w:date="2018-10-26T15:59:00Z">
                          <w:r>
                            <w:rPr>
                              <w:noProof/>
                            </w:rPr>
                            <w:t>2</w:t>
                          </w:r>
                        </w:ins>
                        <w:ins w:id="427" w:author="Office2016S0116" w:date="2018-10-25T19:39:00Z">
                          <w:r>
                            <w:fldChar w:fldCharType="end"/>
                          </w:r>
                          <w:r>
                            <w:t>: Beispiel DTD</w:t>
                          </w:r>
                        </w:ins>
                      </w:p>
                    </w:txbxContent>
                  </v:textbox>
                </v:shape>
              </w:pict>
            </mc:Fallback>
          </mc:AlternateContent>
        </w:r>
      </w:ins>
    </w:p>
    <w:p w14:paraId="77AA1E14" w14:textId="5450D0B6" w:rsidR="00513425" w:rsidRPr="005677AF" w:rsidRDefault="00513425" w:rsidP="00D76229">
      <w:pPr>
        <w:spacing w:line="360" w:lineRule="auto"/>
        <w:rPr>
          <w:ins w:id="428" w:author="Office2016S0116" w:date="2018-10-25T19:38:00Z"/>
          <w:rFonts w:cstheme="minorHAnsi"/>
          <w:szCs w:val="24"/>
        </w:rPr>
      </w:pPr>
    </w:p>
    <w:p w14:paraId="3B63C23D" w14:textId="0BD7AFCC" w:rsidR="00513425" w:rsidRPr="005677AF" w:rsidRDefault="00235B5B" w:rsidP="00D76229">
      <w:pPr>
        <w:spacing w:line="360" w:lineRule="auto"/>
        <w:rPr>
          <w:ins w:id="429" w:author="Office2016S0116" w:date="2018-10-25T19:39:00Z"/>
          <w:rFonts w:cstheme="minorHAnsi"/>
          <w:szCs w:val="24"/>
        </w:rPr>
      </w:pPr>
      <w:ins w:id="430" w:author="Office2016S0116" w:date="2018-10-25T19:40:00Z">
        <w:r w:rsidRPr="00741728">
          <w:rPr>
            <w:noProof/>
            <w:lang w:eastAsia="de-DE"/>
          </w:rPr>
          <mc:AlternateContent>
            <mc:Choice Requires="wps">
              <w:drawing>
                <wp:anchor distT="0" distB="0" distL="114300" distR="114300" simplePos="0" relativeHeight="251676672" behindDoc="0" locked="0" layoutInCell="1" allowOverlap="1" wp14:anchorId="6C7FE552" wp14:editId="79678B63">
                  <wp:simplePos x="0" y="0"/>
                  <wp:positionH relativeFrom="column">
                    <wp:posOffset>4025265</wp:posOffset>
                  </wp:positionH>
                  <wp:positionV relativeFrom="paragraph">
                    <wp:posOffset>727710</wp:posOffset>
                  </wp:positionV>
                  <wp:extent cx="1790700" cy="635"/>
                  <wp:effectExtent l="0" t="0" r="0" b="0"/>
                  <wp:wrapNone/>
                  <wp:docPr id="9" name="Textfeld 9"/>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wps:spPr>
                        <wps:txbx>
                          <w:txbxContent>
                            <w:p w14:paraId="1AECBC2E" w14:textId="2A2CA6A5" w:rsidR="00931E37" w:rsidRPr="006823DF" w:rsidRDefault="00931E37">
                              <w:pPr>
                                <w:pStyle w:val="Beschriftung"/>
                                <w:jc w:val="center"/>
                                <w:rPr>
                                  <w:rFonts w:cstheme="minorHAnsi"/>
                                  <w:noProof/>
                                  <w:szCs w:val="24"/>
                                </w:rPr>
                                <w:pPrChange w:id="431" w:author="Office2016S0116" w:date="2018-10-25T19:40:00Z">
                                  <w:pPr>
                                    <w:spacing w:line="360" w:lineRule="auto"/>
                                  </w:pPr>
                                </w:pPrChange>
                              </w:pPr>
                              <w:ins w:id="432" w:author="Office2016S0116" w:date="2018-10-25T19:40:00Z">
                                <w:r>
                                  <w:t xml:space="preserve">Abbildung </w:t>
                                </w:r>
                                <w:r>
                                  <w:fldChar w:fldCharType="begin"/>
                                </w:r>
                                <w:r>
                                  <w:instrText xml:space="preserve"> SEQ Abbildung \* ARABIC </w:instrText>
                                </w:r>
                              </w:ins>
                              <w:r>
                                <w:fldChar w:fldCharType="separate"/>
                              </w:r>
                              <w:ins w:id="433" w:author="EDUS0116 OfficeS0116" w:date="2018-10-26T15:59:00Z">
                                <w:r>
                                  <w:rPr>
                                    <w:noProof/>
                                  </w:rPr>
                                  <w:t>3</w:t>
                                </w:r>
                              </w:ins>
                              <w:ins w:id="434" w:author="Office2016S0116" w:date="2018-10-25T19:40:00Z">
                                <w:r>
                                  <w:fldChar w:fldCharType="end"/>
                                </w:r>
                                <w:r>
                                  <w:t>: Ausgabe nach Einlesen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FE552" id="Textfeld 9" o:spid="_x0000_s1028" type="#_x0000_t202" style="position:absolute;margin-left:316.95pt;margin-top:57.3pt;width:14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" stroked="f">
                  <v:textbox style="mso-fit-shape-to-text:t" inset="0,0,0,0">
                    <w:txbxContent>
                      <w:p w14:paraId="1AECBC2E" w14:textId="2A2CA6A5" w:rsidR="00931E37" w:rsidRPr="006823DF" w:rsidRDefault="00931E37">
                        <w:pPr>
                          <w:pStyle w:val="Beschriftung"/>
                          <w:jc w:val="center"/>
                          <w:rPr>
                            <w:rFonts w:cstheme="minorHAnsi"/>
                            <w:noProof/>
                            <w:szCs w:val="24"/>
                          </w:rPr>
                          <w:pPrChange w:id="435" w:author="Office2016S0116" w:date="2018-10-25T19:40:00Z">
                            <w:pPr>
                              <w:spacing w:line="360" w:lineRule="auto"/>
                            </w:pPr>
                          </w:pPrChange>
                        </w:pPr>
                        <w:ins w:id="436" w:author="Office2016S0116" w:date="2018-10-25T19:40:00Z">
                          <w:r>
                            <w:t xml:space="preserve">Abbildung </w:t>
                          </w:r>
                          <w:r>
                            <w:fldChar w:fldCharType="begin"/>
                          </w:r>
                          <w:r>
                            <w:instrText xml:space="preserve"> SEQ Abbildung \* ARABIC </w:instrText>
                          </w:r>
                        </w:ins>
                        <w:r>
                          <w:fldChar w:fldCharType="separate"/>
                        </w:r>
                        <w:ins w:id="437" w:author="EDUS0116 OfficeS0116" w:date="2018-10-26T15:59:00Z">
                          <w:r>
                            <w:rPr>
                              <w:noProof/>
                            </w:rPr>
                            <w:t>3</w:t>
                          </w:r>
                        </w:ins>
                        <w:ins w:id="438" w:author="Office2016S0116" w:date="2018-10-25T19:40:00Z">
                          <w:r>
                            <w:fldChar w:fldCharType="end"/>
                          </w:r>
                          <w:r>
                            <w:t>: Ausgabe nach Einlesen</w:t>
                          </w:r>
                        </w:ins>
                      </w:p>
                    </w:txbxContent>
                  </v:textbox>
                </v:shape>
              </w:pict>
            </mc:Fallback>
          </mc:AlternateContent>
        </w:r>
        <w:r w:rsidRPr="005677AF">
          <w:rPr>
            <w:rFonts w:cstheme="minorHAnsi"/>
            <w:noProof/>
            <w:szCs w:val="24"/>
            <w:lang w:eastAsia="de-DE"/>
            <w:rPrChange w:id="439" w:author="Office2016S0116" w:date="2018-10-25T20:35:00Z">
              <w:rPr>
                <w:rFonts w:cstheme="minorHAnsi"/>
                <w:noProof/>
                <w:szCs w:val="24"/>
                <w:lang w:eastAsia="de-DE"/>
              </w:rPr>
            </w:rPrChange>
          </w:rPr>
          <w:drawing>
            <wp:anchor distT="0" distB="0" distL="114300" distR="114300" simplePos="0" relativeHeight="251674624" behindDoc="0" locked="0" layoutInCell="1" allowOverlap="1" wp14:anchorId="69D65479" wp14:editId="6960BAFB">
              <wp:simplePos x="0" y="0"/>
              <wp:positionH relativeFrom="column">
                <wp:posOffset>4025400</wp:posOffset>
              </wp:positionH>
              <wp:positionV relativeFrom="paragraph">
                <wp:posOffset>4370</wp:posOffset>
              </wp:positionV>
              <wp:extent cx="1790713" cy="666755"/>
              <wp:effectExtent l="0" t="0" r="0"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usgabeBeispielDTD.PNG"/>
                      <pic:cNvPicPr/>
                    </pic:nvPicPr>
                    <pic:blipFill>
                      <a:blip r:embed="rId15">
                        <a:extLst>
                          <a:ext uri="{28A0092B-C50C-407E-A947-70E740481C1C}">
                            <a14:useLocalDpi xmlns:a14="http://schemas.microsoft.com/office/drawing/2010/main" val="0"/>
                          </a:ext>
                        </a:extLst>
                      </a:blip>
                      <a:stretch>
                        <a:fillRect/>
                      </a:stretch>
                    </pic:blipFill>
                    <pic:spPr>
                      <a:xfrm>
                        <a:off x="0" y="0"/>
                        <a:ext cx="1790713" cy="666755"/>
                      </a:xfrm>
                      <a:prstGeom prst="rect">
                        <a:avLst/>
                      </a:prstGeom>
                    </pic:spPr>
                  </pic:pic>
                </a:graphicData>
              </a:graphic>
              <wp14:sizeRelH relativeFrom="page">
                <wp14:pctWidth>0</wp14:pctWidth>
              </wp14:sizeRelH>
              <wp14:sizeRelV relativeFrom="page">
                <wp14:pctHeight>0</wp14:pctHeight>
              </wp14:sizeRelV>
            </wp:anchor>
          </w:drawing>
        </w:r>
      </w:ins>
    </w:p>
    <w:p w14:paraId="1949ACC9" w14:textId="747FE3F4" w:rsidR="00235B5B" w:rsidRPr="005677AF" w:rsidRDefault="00235B5B" w:rsidP="00D76229">
      <w:pPr>
        <w:spacing w:line="360" w:lineRule="auto"/>
        <w:rPr>
          <w:ins w:id="440" w:author="Office2016S0116" w:date="2018-10-25T19:39:00Z"/>
          <w:rFonts w:cstheme="minorHAnsi"/>
          <w:szCs w:val="24"/>
        </w:rPr>
      </w:pPr>
    </w:p>
    <w:p w14:paraId="00F54A06" w14:textId="623EB8C4" w:rsidR="00235B5B" w:rsidRPr="005677AF" w:rsidRDefault="00235B5B" w:rsidP="00D76229">
      <w:pPr>
        <w:spacing w:line="360" w:lineRule="auto"/>
        <w:rPr>
          <w:ins w:id="441" w:author="Office2016S0116" w:date="2018-10-25T19:38:00Z"/>
          <w:rFonts w:cstheme="minorHAnsi"/>
          <w:szCs w:val="24"/>
        </w:rPr>
      </w:pPr>
    </w:p>
    <w:p w14:paraId="3BE9828F" w14:textId="084284F0" w:rsidR="00513425" w:rsidRPr="005677AF" w:rsidRDefault="00513425" w:rsidP="00D76229">
      <w:pPr>
        <w:spacing w:line="360" w:lineRule="auto"/>
        <w:rPr>
          <w:ins w:id="442" w:author="Office2016S0116" w:date="2018-10-25T19:38:00Z"/>
          <w:rFonts w:cstheme="minorHAnsi"/>
          <w:szCs w:val="24"/>
        </w:rPr>
      </w:pPr>
    </w:p>
    <w:p w14:paraId="7AF2AE9F" w14:textId="4FB186DA" w:rsidR="00513425" w:rsidRPr="005677AF" w:rsidRDefault="00513425" w:rsidP="00D76229">
      <w:pPr>
        <w:spacing w:line="360" w:lineRule="auto"/>
        <w:rPr>
          <w:rFonts w:cstheme="minorHAnsi"/>
          <w:szCs w:val="24"/>
        </w:rPr>
      </w:pPr>
    </w:p>
    <w:p w14:paraId="467FF7DD" w14:textId="70A751FC" w:rsidR="00B529BE" w:rsidRPr="005677AF" w:rsidRDefault="00B529BE" w:rsidP="00D76229">
      <w:pPr>
        <w:spacing w:line="360" w:lineRule="auto"/>
        <w:rPr>
          <w:rFonts w:cstheme="minorHAnsi"/>
          <w:szCs w:val="24"/>
        </w:rPr>
      </w:pPr>
      <w:proofErr w:type="gramStart"/>
      <w:r w:rsidRPr="005677AF">
        <w:rPr>
          <w:rFonts w:ascii="Courier New" w:hAnsi="Courier New" w:cs="Courier New"/>
          <w:szCs w:val="24"/>
        </w:rPr>
        <w:t>!ELEMENT</w:t>
      </w:r>
      <w:proofErr w:type="gramEnd"/>
      <w:r w:rsidRPr="005677AF">
        <w:rPr>
          <w:rFonts w:cstheme="minorHAnsi"/>
          <w:szCs w:val="24"/>
        </w:rPr>
        <w:t xml:space="preserve"> dient </w:t>
      </w:r>
      <w:del w:id="443" w:author="Jutta" w:date="2018-10-26T17:13:00Z">
        <w:r w:rsidRPr="005677AF" w:rsidDel="00CB465D">
          <w:rPr>
            <w:rFonts w:cstheme="minorHAnsi"/>
            <w:szCs w:val="24"/>
          </w:rPr>
          <w:delText xml:space="preserve">zur </w:delText>
        </w:r>
      </w:del>
      <w:ins w:id="444" w:author="Jutta" w:date="2018-10-26T17:13:00Z">
        <w:r w:rsidR="00CB465D">
          <w:rPr>
            <w:rFonts w:cstheme="minorHAnsi"/>
            <w:szCs w:val="24"/>
          </w:rPr>
          <w:t>der</w:t>
        </w:r>
        <w:r w:rsidR="00CB465D" w:rsidRPr="005677AF">
          <w:rPr>
            <w:rFonts w:cstheme="minorHAnsi"/>
            <w:szCs w:val="24"/>
          </w:rPr>
          <w:t xml:space="preserve"> </w:t>
        </w:r>
      </w:ins>
      <w:r w:rsidRPr="005677AF">
        <w:rPr>
          <w:rFonts w:cstheme="minorHAnsi"/>
          <w:szCs w:val="24"/>
        </w:rPr>
        <w:t>Definition eines Elements, das später im XML-Dokument benutzt werden kann. Der Bezeichner innerhalb der Klammer wei</w:t>
      </w:r>
      <w:r w:rsidR="00E51951" w:rsidRPr="005677AF">
        <w:rPr>
          <w:rFonts w:cstheme="minorHAnsi"/>
          <w:szCs w:val="24"/>
        </w:rPr>
        <w:t>s</w:t>
      </w:r>
      <w:r w:rsidRPr="005677AF">
        <w:rPr>
          <w:rFonts w:cstheme="minorHAnsi"/>
          <w:szCs w:val="24"/>
        </w:rPr>
        <w:t xml:space="preserve">t auf Unterelemente </w:t>
      </w:r>
      <w:r w:rsidR="00F8536A" w:rsidRPr="005677AF">
        <w:rPr>
          <w:rFonts w:cstheme="minorHAnsi"/>
          <w:szCs w:val="24"/>
        </w:rPr>
        <w:t xml:space="preserve">des </w:t>
      </w:r>
      <w:del w:id="445" w:author="Office2016S0116" w:date="2018-10-25T19:41:00Z">
        <w:r w:rsidR="00F8536A" w:rsidRPr="005677AF" w:rsidDel="00FD119C">
          <w:rPr>
            <w:rFonts w:cstheme="minorHAnsi"/>
            <w:szCs w:val="24"/>
          </w:rPr>
          <w:delText>beschriebenen</w:delText>
        </w:r>
        <w:r w:rsidRPr="005677AF" w:rsidDel="00FD119C">
          <w:rPr>
            <w:rFonts w:cstheme="minorHAnsi"/>
            <w:szCs w:val="24"/>
          </w:rPr>
          <w:delText xml:space="preserve"> </w:delText>
        </w:r>
      </w:del>
      <w:ins w:id="446" w:author="Office2016S0116" w:date="2018-10-25T19:41:00Z">
        <w:r w:rsidR="00FD119C" w:rsidRPr="005677AF">
          <w:rPr>
            <w:rFonts w:cstheme="minorHAnsi"/>
            <w:szCs w:val="24"/>
          </w:rPr>
          <w:t xml:space="preserve">entsprechenden </w:t>
        </w:r>
      </w:ins>
      <w:r w:rsidRPr="005677AF">
        <w:rPr>
          <w:rFonts w:cstheme="minorHAnsi"/>
          <w:szCs w:val="24"/>
        </w:rPr>
        <w:t>Typs</w:t>
      </w:r>
      <w:del w:id="447" w:author="Office2016S0116" w:date="2018-10-25T19:41:00Z">
        <w:r w:rsidR="00F8536A" w:rsidRPr="005677AF" w:rsidDel="00FD119C">
          <w:rPr>
            <w:rFonts w:cstheme="minorHAnsi"/>
            <w:szCs w:val="24"/>
          </w:rPr>
          <w:delText xml:space="preserve"> </w:delText>
        </w:r>
      </w:del>
      <w:r w:rsidRPr="005677AF">
        <w:rPr>
          <w:rFonts w:cstheme="minorHAnsi"/>
          <w:szCs w:val="24"/>
        </w:rPr>
        <w:t xml:space="preserve"> hin. In diesem Fall </w:t>
      </w:r>
      <w:ins w:id="448" w:author="Office2016S0116" w:date="2018-10-25T19:42:00Z">
        <w:r w:rsidR="00FD119C" w:rsidRPr="005677AF">
          <w:rPr>
            <w:rFonts w:cstheme="minorHAnsi"/>
            <w:szCs w:val="24"/>
          </w:rPr>
          <w:t xml:space="preserve">(Abb. 1) </w:t>
        </w:r>
      </w:ins>
      <w:r w:rsidRPr="005677AF">
        <w:rPr>
          <w:rFonts w:cstheme="minorHAnsi"/>
          <w:szCs w:val="24"/>
        </w:rPr>
        <w:t xml:space="preserve">bedeutet das, dass in der </w:t>
      </w:r>
      <w:proofErr w:type="gramStart"/>
      <w:r w:rsidRPr="005677AF">
        <w:rPr>
          <w:rFonts w:cstheme="minorHAnsi"/>
          <w:szCs w:val="24"/>
        </w:rPr>
        <w:t>Dokumenth</w:t>
      </w:r>
      <w:r w:rsidR="00E51951" w:rsidRPr="005677AF">
        <w:rPr>
          <w:rFonts w:cstheme="minorHAnsi"/>
          <w:szCs w:val="24"/>
        </w:rPr>
        <w:t>i</w:t>
      </w:r>
      <w:r w:rsidRPr="005677AF">
        <w:rPr>
          <w:rFonts w:cstheme="minorHAnsi"/>
          <w:szCs w:val="24"/>
        </w:rPr>
        <w:t>era</w:t>
      </w:r>
      <w:ins w:id="449" w:author="Brendel, Marcus, BDF" w:date="2018-10-24T18:44:00Z">
        <w:r w:rsidR="00E83A58" w:rsidRPr="005677AF">
          <w:rPr>
            <w:rFonts w:cstheme="minorHAnsi"/>
            <w:szCs w:val="24"/>
          </w:rPr>
          <w:t>r</w:t>
        </w:r>
      </w:ins>
      <w:r w:rsidRPr="005677AF">
        <w:rPr>
          <w:rFonts w:cstheme="minorHAnsi"/>
          <w:szCs w:val="24"/>
        </w:rPr>
        <w:t xml:space="preserve">chie </w:t>
      </w:r>
      <w:r w:rsidR="00E51951" w:rsidRPr="005677AF">
        <w:rPr>
          <w:rFonts w:cstheme="minorHAnsi"/>
          <w:szCs w:val="24"/>
        </w:rPr>
        <w:t xml:space="preserve"> </w:t>
      </w:r>
      <w:r w:rsidR="00FA7E40" w:rsidRPr="005677AF">
        <w:rPr>
          <w:rFonts w:cstheme="minorHAnsi"/>
          <w:szCs w:val="24"/>
        </w:rPr>
        <w:t>nur</w:t>
      </w:r>
      <w:proofErr w:type="gramEnd"/>
      <w:r w:rsidR="00FA7E40" w:rsidRPr="005677AF">
        <w:rPr>
          <w:rFonts w:cstheme="minorHAnsi"/>
          <w:szCs w:val="24"/>
        </w:rPr>
        <w:t xml:space="preserve"> </w:t>
      </w:r>
      <w:proofErr w:type="spellStart"/>
      <w:r w:rsidRPr="005677AF">
        <w:rPr>
          <w:rFonts w:ascii="Courier New" w:hAnsi="Courier New" w:cs="Courier New"/>
          <w:szCs w:val="24"/>
        </w:rPr>
        <w:t>day</w:t>
      </w:r>
      <w:proofErr w:type="spellEnd"/>
      <w:r w:rsidRPr="005677AF">
        <w:rPr>
          <w:rFonts w:cstheme="minorHAnsi"/>
          <w:szCs w:val="24"/>
        </w:rPr>
        <w:t xml:space="preserve">-Elemente unter einem </w:t>
      </w:r>
      <w:proofErr w:type="spellStart"/>
      <w:r w:rsidRPr="005677AF">
        <w:rPr>
          <w:rFonts w:ascii="Courier New" w:hAnsi="Courier New" w:cs="Courier New"/>
          <w:szCs w:val="24"/>
        </w:rPr>
        <w:t>month</w:t>
      </w:r>
      <w:proofErr w:type="spellEnd"/>
      <w:r w:rsidRPr="005677AF">
        <w:rPr>
          <w:rFonts w:cstheme="minorHAnsi"/>
          <w:szCs w:val="24"/>
        </w:rPr>
        <w:t xml:space="preserve">-Element stehen dürfen (Abb. </w:t>
      </w:r>
      <w:ins w:id="450" w:author="Office2016S0116" w:date="2018-10-25T18:40:00Z">
        <w:r w:rsidR="00CE6229" w:rsidRPr="005677AF">
          <w:rPr>
            <w:rFonts w:cstheme="minorHAnsi"/>
            <w:szCs w:val="24"/>
          </w:rPr>
          <w:t>4</w:t>
        </w:r>
      </w:ins>
      <w:del w:id="451" w:author="Office2016S0116" w:date="2018-10-25T18:40:00Z">
        <w:r w:rsidRPr="005677AF" w:rsidDel="00CE6229">
          <w:rPr>
            <w:rFonts w:cstheme="minorHAnsi"/>
            <w:szCs w:val="24"/>
          </w:rPr>
          <w:delText>2</w:delText>
        </w:r>
      </w:del>
      <w:r w:rsidRPr="005677AF">
        <w:rPr>
          <w:rFonts w:cstheme="minorHAnsi"/>
          <w:szCs w:val="24"/>
        </w:rPr>
        <w:t xml:space="preserve">). </w:t>
      </w:r>
      <w:del w:id="452" w:author="Office2016S0116" w:date="2018-10-25T19:42:00Z">
        <w:r w:rsidRPr="005677AF" w:rsidDel="00FD119C">
          <w:rPr>
            <w:rFonts w:cstheme="minorHAnsi"/>
            <w:szCs w:val="24"/>
          </w:rPr>
          <w:delText>Die Quantität dieser Unterelemente kann über einen folgenden Operator festgelegt werden</w:delText>
        </w:r>
      </w:del>
      <w:ins w:id="453" w:author="Office2016S0116" w:date="2018-10-25T19:42:00Z">
        <w:r w:rsidR="00FD119C" w:rsidRPr="005677AF">
          <w:rPr>
            <w:rFonts w:cstheme="minorHAnsi"/>
            <w:szCs w:val="24"/>
          </w:rPr>
          <w:t>Der nachfolgende Operator le</w:t>
        </w:r>
      </w:ins>
      <w:ins w:id="454" w:author="Office2016S0116" w:date="2018-10-25T19:43:00Z">
        <w:r w:rsidR="00FD119C" w:rsidRPr="005677AF">
          <w:rPr>
            <w:rFonts w:cstheme="minorHAnsi"/>
            <w:szCs w:val="24"/>
          </w:rPr>
          <w:t>gt die Quantität der Unterelemente fest</w:t>
        </w:r>
      </w:ins>
      <w:r w:rsidRPr="005677AF">
        <w:rPr>
          <w:rFonts w:cstheme="minorHAnsi"/>
          <w:szCs w:val="24"/>
        </w:rPr>
        <w:t xml:space="preserve">: in diesem </w:t>
      </w:r>
      <w:del w:id="455" w:author="Office2016S0116" w:date="2018-10-25T19:44:00Z">
        <w:r w:rsidRPr="005677AF" w:rsidDel="005F5002">
          <w:rPr>
            <w:rFonts w:cstheme="minorHAnsi"/>
            <w:szCs w:val="24"/>
          </w:rPr>
          <w:delText xml:space="preserve">Fall </w:delText>
        </w:r>
      </w:del>
      <w:ins w:id="456" w:author="Office2016S0116" w:date="2018-10-25T19:44:00Z">
        <w:r w:rsidR="005F5002" w:rsidRPr="005677AF">
          <w:rPr>
            <w:rFonts w:cstheme="minorHAnsi"/>
            <w:szCs w:val="24"/>
          </w:rPr>
          <w:t xml:space="preserve">Beispiel </w:t>
        </w:r>
      </w:ins>
      <w:r w:rsidRPr="005677AF">
        <w:rPr>
          <w:rFonts w:cstheme="minorHAnsi"/>
          <w:szCs w:val="24"/>
        </w:rPr>
        <w:t xml:space="preserve">liegt die Anzahl der </w:t>
      </w:r>
      <w:del w:id="457" w:author="Office2016S0116" w:date="2018-10-25T19:44:00Z">
        <w:r w:rsidRPr="005677AF" w:rsidDel="005F5002">
          <w:rPr>
            <w:rFonts w:cstheme="minorHAnsi"/>
            <w:szCs w:val="24"/>
          </w:rPr>
          <w:delText xml:space="preserve">möglichen dieser </w:delText>
        </w:r>
      </w:del>
      <w:r w:rsidR="00E51951" w:rsidRPr="005677AF">
        <w:rPr>
          <w:rFonts w:cstheme="minorHAnsi"/>
          <w:szCs w:val="24"/>
        </w:rPr>
        <w:t xml:space="preserve">Unterelemente </w:t>
      </w:r>
      <w:r w:rsidRPr="005677AF">
        <w:rPr>
          <w:rFonts w:cstheme="minorHAnsi"/>
          <w:szCs w:val="24"/>
        </w:rPr>
        <w:t xml:space="preserve">zwischen null und theoretisch unendlich (gekennzeichnet durch den </w:t>
      </w:r>
      <w:r w:rsidRPr="005677AF">
        <w:rPr>
          <w:rFonts w:ascii="Courier New" w:hAnsi="Courier New" w:cs="Courier New"/>
          <w:szCs w:val="24"/>
        </w:rPr>
        <w:t>*</w:t>
      </w:r>
      <w:r w:rsidRPr="005677AF">
        <w:rPr>
          <w:rFonts w:cstheme="minorHAnsi"/>
          <w:szCs w:val="24"/>
        </w:rPr>
        <w:t>-Operator), wäre der physische Speicher nicht begrenzt.</w:t>
      </w:r>
    </w:p>
    <w:p w14:paraId="3654A4F7" w14:textId="77777777" w:rsidR="00B529BE" w:rsidRPr="005677AF" w:rsidRDefault="00B529BE" w:rsidP="00D76229">
      <w:pPr>
        <w:spacing w:line="360" w:lineRule="auto"/>
      </w:pPr>
      <w:r w:rsidRPr="00741728">
        <w:rPr>
          <w:noProof/>
          <w:lang w:eastAsia="de-DE"/>
        </w:rPr>
        <mc:AlternateContent>
          <mc:Choice Requires="wps">
            <w:drawing>
              <wp:anchor distT="0" distB="0" distL="114300" distR="114300" simplePos="0" relativeHeight="251665408" behindDoc="0" locked="0" layoutInCell="1" allowOverlap="1" wp14:anchorId="76673613" wp14:editId="709266C5">
                <wp:simplePos x="0" y="0"/>
                <wp:positionH relativeFrom="column">
                  <wp:posOffset>1027430</wp:posOffset>
                </wp:positionH>
                <wp:positionV relativeFrom="paragraph">
                  <wp:posOffset>614680</wp:posOffset>
                </wp:positionV>
                <wp:extent cx="3021330" cy="276225"/>
                <wp:effectExtent l="0" t="0" r="7620" b="0"/>
                <wp:wrapNone/>
                <wp:docPr id="4" name="Textfeld 4"/>
                <wp:cNvGraphicFramePr/>
                <a:graphic xmlns:a="http://schemas.openxmlformats.org/drawingml/2006/main">
                  <a:graphicData uri="http://schemas.microsoft.com/office/word/2010/wordprocessingShape">
                    <wps:wsp>
                      <wps:cNvSpPr txBox="1"/>
                      <wps:spPr>
                        <a:xfrm>
                          <a:off x="0" y="0"/>
                          <a:ext cx="3021330" cy="266700"/>
                        </a:xfrm>
                        <a:prstGeom prst="rect">
                          <a:avLst/>
                        </a:prstGeom>
                        <a:solidFill>
                          <a:prstClr val="white"/>
                        </a:solidFill>
                        <a:ln>
                          <a:noFill/>
                        </a:ln>
                      </wps:spPr>
                      <wps:txbx>
                        <w:txbxContent>
                          <w:p w14:paraId="18ECEAE8" w14:textId="477055B4" w:rsidR="00931E37" w:rsidRDefault="00931E37" w:rsidP="00B529BE">
                            <w:pPr>
                              <w:pStyle w:val="Beschriftung"/>
                              <w:jc w:val="center"/>
                              <w:rPr>
                                <w:noProof/>
                                <w:sz w:val="24"/>
                              </w:rPr>
                            </w:pPr>
                            <w:r>
                              <w:t xml:space="preserve">Abbildung </w:t>
                            </w:r>
                            <w:ins w:id="458" w:author="Office2016S0116" w:date="2018-10-25T18:40:00Z">
                              <w:r>
                                <w:rPr>
                                  <w:noProof/>
                                </w:rPr>
                                <w:t>4</w:t>
                              </w:r>
                            </w:ins>
                            <w:del w:id="459" w:author="Office2016S0116" w:date="2018-10-25T18:40:00Z">
                              <w:r w:rsidDel="00CE6229">
                                <w:rPr>
                                  <w:noProof/>
                                </w:rPr>
                                <w:delText>2</w:delText>
                              </w:r>
                            </w:del>
                            <w:r>
                              <w:t>: Beispiel Ausschnitt XML-Dokument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6673613" id="Textfeld 4" o:spid="_x0000_s1029" type="#_x0000_t202" style="position:absolute;margin-left:80.9pt;margin-top:48.4pt;width:237.9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" stroked="f">
                <v:textbox style="mso-fit-shape-to-text:t" inset="0,0,0,0">
                  <w:txbxContent>
                    <w:p w14:paraId="18ECEAE8" w14:textId="477055B4" w:rsidR="00931E37" w:rsidRDefault="00931E37" w:rsidP="00B529BE">
                      <w:pPr>
                        <w:pStyle w:val="Beschriftung"/>
                        <w:jc w:val="center"/>
                        <w:rPr>
                          <w:noProof/>
                          <w:sz w:val="24"/>
                        </w:rPr>
                      </w:pPr>
                      <w:r>
                        <w:t xml:space="preserve">Abbildung </w:t>
                      </w:r>
                      <w:ins w:id="460" w:author="Office2016S0116" w:date="2018-10-25T18:40:00Z">
                        <w:r>
                          <w:rPr>
                            <w:noProof/>
                          </w:rPr>
                          <w:t>4</w:t>
                        </w:r>
                      </w:ins>
                      <w:del w:id="461" w:author="Office2016S0116" w:date="2018-10-25T18:40:00Z">
                        <w:r w:rsidDel="00CE6229">
                          <w:rPr>
                            <w:noProof/>
                          </w:rPr>
                          <w:delText>2</w:delText>
                        </w:r>
                      </w:del>
                      <w:r>
                        <w:t>: Beispiel Ausschnitt XML-Dokument</w:t>
                      </w:r>
                    </w:p>
                  </w:txbxContent>
                </v:textbox>
              </v:shape>
            </w:pict>
          </mc:Fallback>
        </mc:AlternateContent>
      </w:r>
      <w:r w:rsidRPr="005677AF">
        <w:rPr>
          <w:noProof/>
          <w:lang w:eastAsia="de-DE"/>
          <w:rPrChange w:id="462" w:author="Office2016S0116" w:date="2018-10-25T20:35:00Z">
            <w:rPr>
              <w:noProof/>
              <w:lang w:eastAsia="de-DE"/>
            </w:rPr>
          </w:rPrChange>
        </w:rPr>
        <w:drawing>
          <wp:anchor distT="0" distB="0" distL="114300" distR="114300" simplePos="0" relativeHeight="251667456" behindDoc="0" locked="0" layoutInCell="1" allowOverlap="1" wp14:anchorId="3B7D74C0" wp14:editId="56F4B3DA">
            <wp:simplePos x="0" y="0"/>
            <wp:positionH relativeFrom="column">
              <wp:posOffset>1027430</wp:posOffset>
            </wp:positionH>
            <wp:positionV relativeFrom="paragraph">
              <wp:posOffset>5080</wp:posOffset>
            </wp:positionV>
            <wp:extent cx="3021330" cy="552450"/>
            <wp:effectExtent l="0" t="0" r="7620" b="0"/>
            <wp:wrapNone/>
            <wp:docPr id="3" name="Grafik 3" descr="Ein Bild, das Elektronik, Computer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Elektronik, Computer enthält.&#10;&#10;Mit hoher Zuverlässigkeit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l="11461" t="70911" r="62036" b="21820"/>
                    <a:stretch>
                      <a:fillRect/>
                    </a:stretch>
                  </pic:blipFill>
                  <pic:spPr bwMode="auto">
                    <a:xfrm>
                      <a:off x="0" y="0"/>
                      <a:ext cx="3021330" cy="552450"/>
                    </a:xfrm>
                    <a:prstGeom prst="rect">
                      <a:avLst/>
                    </a:prstGeom>
                    <a:noFill/>
                  </pic:spPr>
                </pic:pic>
              </a:graphicData>
            </a:graphic>
            <wp14:sizeRelH relativeFrom="page">
              <wp14:pctWidth>0</wp14:pctWidth>
            </wp14:sizeRelH>
            <wp14:sizeRelV relativeFrom="page">
              <wp14:pctHeight>0</wp14:pctHeight>
            </wp14:sizeRelV>
          </wp:anchor>
        </w:drawing>
      </w:r>
    </w:p>
    <w:p w14:paraId="68495CBD" w14:textId="77777777" w:rsidR="00B529BE" w:rsidRPr="005677AF" w:rsidRDefault="00B529BE" w:rsidP="00D76229">
      <w:pPr>
        <w:spacing w:line="360" w:lineRule="auto"/>
      </w:pPr>
    </w:p>
    <w:p w14:paraId="6177A3A9" w14:textId="77777777" w:rsidR="00B529BE" w:rsidRPr="005677AF" w:rsidRDefault="00B529BE" w:rsidP="00D76229">
      <w:pPr>
        <w:spacing w:line="360" w:lineRule="auto"/>
      </w:pPr>
    </w:p>
    <w:p w14:paraId="45CE84E7" w14:textId="7D718D10" w:rsidR="00B529BE" w:rsidRPr="005677AF" w:rsidRDefault="00F27CCD" w:rsidP="00D76229">
      <w:pPr>
        <w:spacing w:line="360" w:lineRule="auto"/>
        <w:rPr>
          <w:ins w:id="463" w:author="Office2016S0116" w:date="2018-10-25T19:46:00Z"/>
        </w:rPr>
      </w:pPr>
      <w:ins w:id="464" w:author="Office2016S0116" w:date="2018-10-25T19:47:00Z">
        <w:r w:rsidRPr="00741728">
          <w:rPr>
            <w:noProof/>
            <w:lang w:eastAsia="de-DE"/>
          </w:rPr>
          <mc:AlternateContent>
            <mc:Choice Requires="wps">
              <w:drawing>
                <wp:anchor distT="0" distB="0" distL="114300" distR="114300" simplePos="0" relativeHeight="251679744" behindDoc="0" locked="0" layoutInCell="1" allowOverlap="1" wp14:anchorId="3C10A966" wp14:editId="3AD83454">
                  <wp:simplePos x="0" y="0"/>
                  <wp:positionH relativeFrom="column">
                    <wp:posOffset>1289685</wp:posOffset>
                  </wp:positionH>
                  <wp:positionV relativeFrom="paragraph">
                    <wp:posOffset>2434590</wp:posOffset>
                  </wp:positionV>
                  <wp:extent cx="2814320" cy="635"/>
                  <wp:effectExtent l="0" t="0" r="0" b="0"/>
                  <wp:wrapNone/>
                  <wp:docPr id="11" name="Textfeld 11"/>
                  <wp:cNvGraphicFramePr/>
                  <a:graphic xmlns:a="http://schemas.openxmlformats.org/drawingml/2006/main">
                    <a:graphicData uri="http://schemas.microsoft.com/office/word/2010/wordprocessingShape">
                      <wps:wsp>
                        <wps:cNvSpPr txBox="1"/>
                        <wps:spPr>
                          <a:xfrm>
                            <a:off x="0" y="0"/>
                            <a:ext cx="2814320" cy="635"/>
                          </a:xfrm>
                          <a:prstGeom prst="rect">
                            <a:avLst/>
                          </a:prstGeom>
                          <a:solidFill>
                            <a:prstClr val="white"/>
                          </a:solidFill>
                          <a:ln>
                            <a:noFill/>
                          </a:ln>
                        </wps:spPr>
                        <wps:txbx>
                          <w:txbxContent>
                            <w:p w14:paraId="11B493D8" w14:textId="53BE788D" w:rsidR="00931E37" w:rsidRPr="006A72DA" w:rsidRDefault="00931E37">
                              <w:pPr>
                                <w:pStyle w:val="Beschriftung"/>
                                <w:jc w:val="center"/>
                                <w:rPr>
                                  <w:noProof/>
                                </w:rPr>
                                <w:pPrChange w:id="465" w:author="Office2016S0116" w:date="2018-10-25T19:47:00Z">
                                  <w:pPr>
                                    <w:spacing w:line="360" w:lineRule="auto"/>
                                  </w:pPr>
                                </w:pPrChange>
                              </w:pPr>
                              <w:ins w:id="466" w:author="Office2016S0116" w:date="2018-10-25T19:47:00Z">
                                <w:r>
                                  <w:t>Abbildung 5: Beispiel ATTLIST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0A966" id="Textfeld 11" o:spid="_x0000_s1030" type="#_x0000_t202" style="position:absolute;margin-left:101.55pt;margin-top:191.7pt;width:221.6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" stroked="f">
                  <v:textbox style="mso-fit-shape-to-text:t" inset="0,0,0,0">
                    <w:txbxContent>
                      <w:p w14:paraId="11B493D8" w14:textId="53BE788D" w:rsidR="00931E37" w:rsidRPr="006A72DA" w:rsidRDefault="00931E37">
                        <w:pPr>
                          <w:pStyle w:val="Beschriftung"/>
                          <w:jc w:val="center"/>
                          <w:rPr>
                            <w:noProof/>
                          </w:rPr>
                          <w:pPrChange w:id="467" w:author="Office2016S0116" w:date="2018-10-25T19:47:00Z">
                            <w:pPr>
                              <w:spacing w:line="360" w:lineRule="auto"/>
                            </w:pPr>
                          </w:pPrChange>
                        </w:pPr>
                        <w:ins w:id="468" w:author="Office2016S0116" w:date="2018-10-25T19:47:00Z">
                          <w:r>
                            <w:t>Abbildung 5: Beispiel ATTLIST</w:t>
                          </w:r>
                        </w:ins>
                      </w:p>
                    </w:txbxContent>
                  </v:textbox>
                </v:shape>
              </w:pict>
            </mc:Fallback>
          </mc:AlternateContent>
        </w:r>
      </w:ins>
      <w:ins w:id="469" w:author="Office2016S0116" w:date="2018-10-25T19:46:00Z">
        <w:r w:rsidRPr="005677AF">
          <w:rPr>
            <w:noProof/>
            <w:lang w:eastAsia="de-DE"/>
            <w:rPrChange w:id="470" w:author="Office2016S0116" w:date="2018-10-25T20:35:00Z">
              <w:rPr>
                <w:noProof/>
                <w:lang w:eastAsia="de-DE"/>
              </w:rPr>
            </w:rPrChange>
          </w:rPr>
          <w:drawing>
            <wp:anchor distT="0" distB="0" distL="114300" distR="114300" simplePos="0" relativeHeight="251677696" behindDoc="0" locked="0" layoutInCell="1" allowOverlap="1" wp14:anchorId="7A7D2905" wp14:editId="114704F6">
              <wp:simplePos x="0" y="0"/>
              <wp:positionH relativeFrom="margin">
                <wp:align>center</wp:align>
              </wp:positionH>
              <wp:positionV relativeFrom="paragraph">
                <wp:posOffset>2039875</wp:posOffset>
              </wp:positionV>
              <wp:extent cx="2814658" cy="338140"/>
              <wp:effectExtent l="0" t="0" r="5080" b="508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ispielAttList.PNG"/>
                      <pic:cNvPicPr/>
                    </pic:nvPicPr>
                    <pic:blipFill>
                      <a:blip r:embed="rId17">
                        <a:extLst>
                          <a:ext uri="{28A0092B-C50C-407E-A947-70E740481C1C}">
                            <a14:useLocalDpi xmlns:a14="http://schemas.microsoft.com/office/drawing/2010/main" val="0"/>
                          </a:ext>
                        </a:extLst>
                      </a:blip>
                      <a:stretch>
                        <a:fillRect/>
                      </a:stretch>
                    </pic:blipFill>
                    <pic:spPr>
                      <a:xfrm>
                        <a:off x="0" y="0"/>
                        <a:ext cx="2814658" cy="338140"/>
                      </a:xfrm>
                      <a:prstGeom prst="rect">
                        <a:avLst/>
                      </a:prstGeom>
                    </pic:spPr>
                  </pic:pic>
                </a:graphicData>
              </a:graphic>
              <wp14:sizeRelH relativeFrom="page">
                <wp14:pctWidth>0</wp14:pctWidth>
              </wp14:sizeRelH>
              <wp14:sizeRelV relativeFrom="page">
                <wp14:pctHeight>0</wp14:pctHeight>
              </wp14:sizeRelV>
            </wp:anchor>
          </w:drawing>
        </w:r>
      </w:ins>
      <w:proofErr w:type="gramStart"/>
      <w:r w:rsidR="00B529BE" w:rsidRPr="005677AF">
        <w:t xml:space="preserve">Mit </w:t>
      </w:r>
      <w:r w:rsidR="00B529BE" w:rsidRPr="005677AF">
        <w:rPr>
          <w:rFonts w:ascii="Courier New" w:hAnsi="Courier New" w:cs="Courier New"/>
        </w:rPr>
        <w:t>!ATTLIST</w:t>
      </w:r>
      <w:proofErr w:type="gramEnd"/>
      <w:r w:rsidR="00B529BE" w:rsidRPr="005677AF">
        <w:t xml:space="preserve"> ist es möglich, ein</w:t>
      </w:r>
      <w:del w:id="471" w:author="Jutta" w:date="2018-10-26T17:14:00Z">
        <w:r w:rsidR="00B529BE" w:rsidRPr="005677AF" w:rsidDel="00CB465D">
          <w:delText>em</w:delText>
        </w:r>
      </w:del>
      <w:r w:rsidR="00B529BE" w:rsidRPr="005677AF">
        <w:t xml:space="preserve"> Element</w:t>
      </w:r>
      <w:ins w:id="472" w:author="Office2016S0116" w:date="2018-10-25T19:45:00Z">
        <w:r w:rsidR="000A75A8" w:rsidRPr="005677AF">
          <w:t xml:space="preserve"> mit</w:t>
        </w:r>
      </w:ins>
      <w:r w:rsidR="00B529BE" w:rsidRPr="005677AF">
        <w:t xml:space="preserve"> Attribute</w:t>
      </w:r>
      <w:ins w:id="473" w:author="Office2016S0116" w:date="2018-10-25T19:45:00Z">
        <w:r w:rsidR="000A75A8" w:rsidRPr="005677AF">
          <w:t>n zu versehen</w:t>
        </w:r>
      </w:ins>
      <w:del w:id="474" w:author="Office2016S0116" w:date="2018-10-25T19:45:00Z">
        <w:r w:rsidR="00B529BE" w:rsidRPr="005677AF" w:rsidDel="000A75A8">
          <w:delText xml:space="preserve"> hinzuzufügen</w:delText>
        </w:r>
      </w:del>
      <w:r w:rsidR="00B529BE" w:rsidRPr="005677AF">
        <w:t>. Hierfür gibt man den Namen des Elements an, gefolgt von den Namen des Attributs, den Datentyp und einen Standardwert</w:t>
      </w:r>
      <w:ins w:id="475" w:author="Office2016S0116" w:date="2018-10-25T19:46:00Z">
        <w:r w:rsidR="000A75A8" w:rsidRPr="005677AF">
          <w:t xml:space="preserve"> (Abb. 5)</w:t>
        </w:r>
      </w:ins>
      <w:r w:rsidR="00B529BE" w:rsidRPr="005677AF">
        <w:t>. Auf den oben abgebildeten Fall bezogen</w:t>
      </w:r>
      <w:r w:rsidR="00FA7E40" w:rsidRPr="005677AF">
        <w:t xml:space="preserve"> (Abb. </w:t>
      </w:r>
      <w:r w:rsidR="00F217E8" w:rsidRPr="005677AF">
        <w:t>1</w:t>
      </w:r>
      <w:r w:rsidR="00FA7E40" w:rsidRPr="005677AF">
        <w:t>)</w:t>
      </w:r>
      <w:r w:rsidR="00B529BE" w:rsidRPr="005677AF">
        <w:t xml:space="preserve">, ist der Datentyp </w:t>
      </w:r>
      <w:r w:rsidR="00B529BE" w:rsidRPr="005677AF">
        <w:rPr>
          <w:rFonts w:ascii="Courier New" w:hAnsi="Courier New" w:cs="Courier New"/>
        </w:rPr>
        <w:t>CDATA</w:t>
      </w:r>
      <w:r w:rsidR="00B529BE" w:rsidRPr="005677AF">
        <w:t xml:space="preserve">, </w:t>
      </w:r>
      <w:r w:rsidR="00492112" w:rsidRPr="005677AF">
        <w:t>(</w:t>
      </w:r>
      <w:r w:rsidR="00B529BE" w:rsidRPr="005677AF">
        <w:t xml:space="preserve">ausgeschrieben </w:t>
      </w:r>
      <w:proofErr w:type="spellStart"/>
      <w:r w:rsidR="00B529BE" w:rsidRPr="005677AF">
        <w:t>Character</w:t>
      </w:r>
      <w:proofErr w:type="spellEnd"/>
      <w:r w:rsidR="00B529BE" w:rsidRPr="005677AF">
        <w:t xml:space="preserve"> Data</w:t>
      </w:r>
      <w:r w:rsidR="00492112" w:rsidRPr="005677AF">
        <w:t>)</w:t>
      </w:r>
      <w:ins w:id="476" w:author="Jutta" w:date="2018-10-26T17:15:00Z">
        <w:r w:rsidR="00CB465D">
          <w:t>, der</w:t>
        </w:r>
      </w:ins>
      <w:del w:id="477" w:author="Jutta" w:date="2018-10-26T17:15:00Z">
        <w:r w:rsidR="00B529BE" w:rsidRPr="005677AF" w:rsidDel="00CB465D">
          <w:delText xml:space="preserve"> </w:delText>
        </w:r>
      </w:del>
      <w:r w:rsidR="00B529BE" w:rsidRPr="005677AF">
        <w:t xml:space="preserve"> mit einer Zeichenkette vergleichbar ist. Der Standar</w:t>
      </w:r>
      <w:r w:rsidR="00E51951" w:rsidRPr="005677AF">
        <w:t>d</w:t>
      </w:r>
      <w:r w:rsidR="00B529BE" w:rsidRPr="005677AF">
        <w:t xml:space="preserve">wert ist </w:t>
      </w:r>
      <w:r w:rsidR="00B529BE" w:rsidRPr="005677AF">
        <w:rPr>
          <w:rFonts w:ascii="Courier New" w:hAnsi="Courier New" w:cs="Courier New"/>
        </w:rPr>
        <w:t>#REQURIED</w:t>
      </w:r>
      <w:r w:rsidR="00B529BE" w:rsidRPr="005677AF">
        <w:t>, was bedeutet, dass er immer angegeben werden muss und dieses Attribut nicht optional ist</w:t>
      </w:r>
      <w:del w:id="478" w:author="Jutta" w:date="2018-10-26T17:15:00Z">
        <w:r w:rsidR="00B529BE" w:rsidRPr="005677AF" w:rsidDel="00CB465D">
          <w:delText xml:space="preserve">. </w:delText>
        </w:r>
      </w:del>
      <w:ins w:id="479" w:author="Jutta" w:date="2018-10-26T17:15:00Z">
        <w:r w:rsidR="00CB465D">
          <w:t xml:space="preserve"> (dass er ein</w:t>
        </w:r>
      </w:ins>
      <w:ins w:id="480" w:author="Jutta" w:date="2018-10-26T17:16:00Z">
        <w:r w:rsidR="00CB465D">
          <w:t>en</w:t>
        </w:r>
      </w:ins>
      <w:ins w:id="481" w:author="Jutta" w:date="2018-10-26T17:15:00Z">
        <w:r w:rsidR="00CB465D">
          <w:t xml:space="preserve"> Pflichtwert/ </w:t>
        </w:r>
        <w:proofErr w:type="spellStart"/>
        <w:r w:rsidR="00CB465D">
          <w:t>Mandatory</w:t>
        </w:r>
        <w:proofErr w:type="spellEnd"/>
        <w:r w:rsidR="00CB465D">
          <w:t xml:space="preserve"> </w:t>
        </w:r>
      </w:ins>
      <w:ins w:id="482" w:author="Jutta" w:date="2018-10-26T17:16:00Z">
        <w:r w:rsidR="00CB465D">
          <w:t>V</w:t>
        </w:r>
      </w:ins>
      <w:ins w:id="483" w:author="Jutta" w:date="2018-10-26T17:15:00Z">
        <w:r w:rsidR="00CB465D">
          <w:t xml:space="preserve">alue </w:t>
        </w:r>
      </w:ins>
      <w:ins w:id="484" w:author="Jutta" w:date="2018-10-26T17:16:00Z">
        <w:r w:rsidR="00CB465D">
          <w:t>darstellt)</w:t>
        </w:r>
      </w:ins>
      <w:ins w:id="485" w:author="Jutta" w:date="2018-10-26T17:15:00Z">
        <w:r w:rsidR="00CB465D" w:rsidRPr="005677AF">
          <w:t xml:space="preserve"> </w:t>
        </w:r>
      </w:ins>
      <w:del w:id="486" w:author="Office2016S0116" w:date="2018-10-25T19:47:00Z">
        <w:r w:rsidR="00B529BE" w:rsidRPr="005677AF" w:rsidDel="00517E73">
          <w:delText xml:space="preserve">Ein optionales Attribut hätte als Standartwert </w:delText>
        </w:r>
        <w:r w:rsidR="00B529BE" w:rsidRPr="005677AF" w:rsidDel="00517E73">
          <w:rPr>
            <w:rFonts w:ascii="Courier New" w:hAnsi="Courier New" w:cs="Courier New"/>
          </w:rPr>
          <w:delText>#IMPLIED</w:delText>
        </w:r>
        <w:r w:rsidR="00B529BE" w:rsidRPr="005677AF" w:rsidDel="00517E73">
          <w:delText xml:space="preserve">. </w:delText>
        </w:r>
      </w:del>
    </w:p>
    <w:p w14:paraId="6A4B0102" w14:textId="407D26AB" w:rsidR="00F27CCD" w:rsidRPr="005677AF" w:rsidRDefault="00F27CCD" w:rsidP="00D76229">
      <w:pPr>
        <w:spacing w:line="360" w:lineRule="auto"/>
      </w:pPr>
    </w:p>
    <w:p w14:paraId="1ECD6B16" w14:textId="77777777" w:rsidR="00E83A58" w:rsidRPr="005677AF" w:rsidRDefault="00E83A58" w:rsidP="00D76229">
      <w:pPr>
        <w:pStyle w:val="berschrift1"/>
        <w:spacing w:before="0" w:line="360" w:lineRule="auto"/>
        <w:rPr>
          <w:ins w:id="487" w:author="Brendel, Marcus, BDF" w:date="2018-10-24T18:45:00Z"/>
        </w:rPr>
      </w:pPr>
    </w:p>
    <w:p w14:paraId="274971AE" w14:textId="77777777" w:rsidR="00294644" w:rsidRPr="005677AF" w:rsidRDefault="00294644" w:rsidP="00D76229">
      <w:pPr>
        <w:pStyle w:val="berschrift1"/>
        <w:spacing w:before="0" w:line="360" w:lineRule="auto"/>
        <w:rPr>
          <w:ins w:id="488" w:author="Office2016S0116" w:date="2018-10-25T19:47:00Z"/>
        </w:rPr>
      </w:pPr>
    </w:p>
    <w:p w14:paraId="4991E450" w14:textId="5B24A136" w:rsidR="00927FC7" w:rsidRPr="005677AF" w:rsidDel="00A11D67" w:rsidRDefault="00ED3543" w:rsidP="00D76229">
      <w:pPr>
        <w:pStyle w:val="berschrift1"/>
        <w:spacing w:before="0" w:line="360" w:lineRule="auto"/>
        <w:rPr>
          <w:del w:id="489" w:author="Office2016S0116" w:date="2018-10-28T21:28:00Z"/>
        </w:rPr>
      </w:pPr>
      <w:bookmarkStart w:id="490" w:name="_Toc528588278"/>
      <w:r w:rsidRPr="005677AF">
        <w:t>TERMINKALENDER</w:t>
      </w:r>
      <w:bookmarkEnd w:id="490"/>
    </w:p>
    <w:p w14:paraId="7CF0A92D" w14:textId="7B28C30B" w:rsidR="00492112" w:rsidRPr="005677AF" w:rsidRDefault="00492112">
      <w:pPr>
        <w:pStyle w:val="berschrift1"/>
        <w:spacing w:before="0" w:line="360" w:lineRule="auto"/>
        <w:pPrChange w:id="491" w:author="Office2016S0116" w:date="2018-10-28T21:28:00Z">
          <w:pPr>
            <w:spacing w:line="360" w:lineRule="auto"/>
          </w:pPr>
        </w:pPrChange>
      </w:pPr>
    </w:p>
    <w:p w14:paraId="37971491" w14:textId="083D8DB6" w:rsidR="00CC3EBF" w:rsidRPr="005677AF" w:rsidRDefault="00CC3EBF" w:rsidP="00D76229">
      <w:pPr>
        <w:spacing w:line="360" w:lineRule="auto"/>
      </w:pPr>
      <w:r w:rsidRPr="005677AF">
        <w:t xml:space="preserve">Im folgenden Abschnitt </w:t>
      </w:r>
      <w:proofErr w:type="gramStart"/>
      <w:r w:rsidRPr="005677AF">
        <w:t>soll</w:t>
      </w:r>
      <w:ins w:id="492" w:author="Brendel, Marcus, BDF" w:date="2018-10-24T18:45:00Z">
        <w:r w:rsidR="00E83A58" w:rsidRPr="005677AF">
          <w:t>en</w:t>
        </w:r>
      </w:ins>
      <w:proofErr w:type="gramEnd"/>
      <w:r w:rsidRPr="005677AF">
        <w:t xml:space="preserve"> die Entstehung, die Funktionen und die dafür geschriebene Software erläutert werden. </w:t>
      </w:r>
      <w:r w:rsidR="005A504A" w:rsidRPr="005677AF">
        <w:t>Eine kleine, kürze</w:t>
      </w:r>
      <w:ins w:id="493" w:author="Jutta" w:date="2018-10-26T17:16:00Z">
        <w:r w:rsidR="00CB465D">
          <w:t>re</w:t>
        </w:r>
      </w:ins>
      <w:r w:rsidR="005A504A" w:rsidRPr="005677AF">
        <w:t xml:space="preserve"> Dokumentation ist </w:t>
      </w:r>
      <w:r w:rsidR="00492112" w:rsidRPr="005677AF">
        <w:t>in</w:t>
      </w:r>
      <w:r w:rsidR="005A504A" w:rsidRPr="005677AF">
        <w:t xml:space="preserve"> dem GitHub-Repository</w:t>
      </w:r>
      <w:r w:rsidR="00232F23" w:rsidRPr="005677AF">
        <w:rPr>
          <w:rStyle w:val="Funotenzeichen"/>
        </w:rPr>
        <w:footnoteReference w:id="6"/>
      </w:r>
      <w:r w:rsidR="005A504A" w:rsidRPr="005677AF">
        <w:t xml:space="preserve"> zu finden. Hier werden alle Funktionen und At</w:t>
      </w:r>
      <w:r w:rsidR="00E51951" w:rsidRPr="005677AF">
        <w:t xml:space="preserve">tribute kurz und bündig erklärt, </w:t>
      </w:r>
      <w:r w:rsidR="005A504A" w:rsidRPr="005677AF">
        <w:t xml:space="preserve">um das Verständnis beim </w:t>
      </w:r>
      <w:r w:rsidR="003D737E" w:rsidRPr="005677AF">
        <w:t>L</w:t>
      </w:r>
      <w:r w:rsidR="005A504A" w:rsidRPr="005677AF">
        <w:t>esen des Codes zu erhöhen</w:t>
      </w:r>
      <w:r w:rsidR="00E51951" w:rsidRPr="005677AF">
        <w:t>. J</w:t>
      </w:r>
      <w:r w:rsidR="005A504A" w:rsidRPr="005677AF">
        <w:t>edoch erfüllt die Seminararbeit den gleichen Zweck, nur</w:t>
      </w:r>
      <w:r w:rsidR="004915A7" w:rsidRPr="005677AF">
        <w:t xml:space="preserve"> ausführlicher</w:t>
      </w:r>
      <w:r w:rsidR="005A504A" w:rsidRPr="005677AF">
        <w:t xml:space="preserve">. </w:t>
      </w:r>
    </w:p>
    <w:p w14:paraId="39FCC3D6" w14:textId="77777777" w:rsidR="00927FC7" w:rsidRPr="005677AF" w:rsidDel="00B74673" w:rsidRDefault="00927FC7" w:rsidP="00B12BED">
      <w:pPr>
        <w:pStyle w:val="berschrift2"/>
        <w:rPr>
          <w:del w:id="494" w:author="Office2016S0116" w:date="2018-10-25T20:49:00Z"/>
        </w:rPr>
        <w:pPrChange w:id="495" w:author="Office2016S0116" w:date="2018-11-01T17:26:00Z">
          <w:pPr>
            <w:pStyle w:val="berschrift2"/>
            <w:spacing w:before="0" w:line="360" w:lineRule="auto"/>
          </w:pPr>
        </w:pPrChange>
      </w:pPr>
      <w:bookmarkStart w:id="496" w:name="_Toc528588279"/>
      <w:commentRangeStart w:id="497"/>
      <w:commentRangeStart w:id="498"/>
      <w:r w:rsidRPr="005677AF">
        <w:t>Produkt und Funktione</w:t>
      </w:r>
      <w:commentRangeEnd w:id="497"/>
      <w:r w:rsidR="00E83A58" w:rsidRPr="005677AF">
        <w:rPr>
          <w:rStyle w:val="Kommentarzeichen"/>
        </w:rPr>
        <w:commentReference w:id="497"/>
      </w:r>
      <w:commentRangeEnd w:id="498"/>
      <w:r w:rsidR="0057440E" w:rsidRPr="005677AF">
        <w:rPr>
          <w:rStyle w:val="Kommentarzeichen"/>
        </w:rPr>
        <w:commentReference w:id="498"/>
      </w:r>
      <w:r w:rsidRPr="005677AF">
        <w:t>n</w:t>
      </w:r>
      <w:bookmarkEnd w:id="496"/>
    </w:p>
    <w:p w14:paraId="30F1B552" w14:textId="77777777" w:rsidR="003D737E" w:rsidRPr="00741728" w:rsidDel="00B12BED" w:rsidRDefault="003D737E" w:rsidP="00B12BED">
      <w:pPr>
        <w:pStyle w:val="berschrift2"/>
        <w:rPr>
          <w:del w:id="499" w:author="Office2016S0116" w:date="2018-11-01T17:26:00Z"/>
        </w:rPr>
        <w:pPrChange w:id="500" w:author="Office2016S0116" w:date="2018-11-01T17:26:00Z">
          <w:pPr>
            <w:spacing w:line="360" w:lineRule="auto"/>
          </w:pPr>
        </w:pPrChange>
      </w:pPr>
    </w:p>
    <w:p w14:paraId="4F2B9923" w14:textId="00821776" w:rsidR="00B12BED" w:rsidRDefault="00B12BED" w:rsidP="00B12BED">
      <w:pPr>
        <w:pStyle w:val="berschrift2"/>
        <w:rPr>
          <w:ins w:id="501" w:author="EDUS0116 OfficeS0116" w:date="2018-11-01T17:25:00Z"/>
        </w:rPr>
        <w:pPrChange w:id="502" w:author="Office2016S0116" w:date="2018-11-01T17:26:00Z">
          <w:pPr>
            <w:pStyle w:val="berschrift3"/>
          </w:pPr>
        </w:pPrChange>
      </w:pPr>
      <w:bookmarkStart w:id="503" w:name="_Toc528588280"/>
      <w:ins w:id="504" w:author="EDUS0116 OfficeS0116" w:date="2018-11-01T17:25:00Z">
        <w:del w:id="505" w:author="Office2016S0116" w:date="2018-11-01T17:26:00Z">
          <w:r w:rsidDel="00B12BED">
            <w:delText>Bei dem Pro</w:delText>
          </w:r>
        </w:del>
      </w:ins>
    </w:p>
    <w:p w14:paraId="43C5D6B1" w14:textId="1A0BBBAD" w:rsidR="00FF7616" w:rsidRPr="00CB465D" w:rsidDel="00B74673" w:rsidRDefault="004359B1">
      <w:pPr>
        <w:pStyle w:val="berschrift3"/>
        <w:rPr>
          <w:del w:id="506" w:author="Office2016S0116" w:date="2018-10-25T20:49:00Z"/>
        </w:rPr>
        <w:pPrChange w:id="507" w:author="Office2016S0116" w:date="2018-10-25T15:43:00Z">
          <w:pPr>
            <w:pStyle w:val="berschrift2"/>
            <w:spacing w:before="0" w:line="360" w:lineRule="auto"/>
          </w:pPr>
        </w:pPrChange>
      </w:pPr>
      <w:r w:rsidRPr="00741728">
        <w:t>Beginn des</w:t>
      </w:r>
      <w:r w:rsidR="00FF7616" w:rsidRPr="00CB465D">
        <w:t xml:space="preserve"> Projekts</w:t>
      </w:r>
      <w:bookmarkEnd w:id="503"/>
      <w:r w:rsidR="00FF7616" w:rsidRPr="00CB465D">
        <w:t xml:space="preserve"> </w:t>
      </w:r>
    </w:p>
    <w:p w14:paraId="17CA1E38" w14:textId="77777777" w:rsidR="00564B0A" w:rsidRPr="005677AF" w:rsidRDefault="00564B0A">
      <w:pPr>
        <w:pStyle w:val="berschrift3"/>
        <w:rPr>
          <w:rPrChange w:id="508" w:author="Office2016S0116" w:date="2018-10-25T20:35:00Z">
            <w:rPr/>
          </w:rPrChange>
        </w:rPr>
        <w:pPrChange w:id="509" w:author="Office2016S0116" w:date="2018-10-25T20:49:00Z">
          <w:pPr>
            <w:spacing w:line="360" w:lineRule="auto"/>
          </w:pPr>
        </w:pPrChange>
      </w:pPr>
    </w:p>
    <w:p w14:paraId="3FF5FC9F" w14:textId="77777777" w:rsidR="00564B0A" w:rsidRPr="005677AF" w:rsidRDefault="00564B0A" w:rsidP="00D76229">
      <w:pPr>
        <w:spacing w:line="360" w:lineRule="auto"/>
      </w:pPr>
      <w:r w:rsidRPr="005677AF">
        <w:t>Die Planung ist bei einem Projekt dieser Größe maßgeblich. Neben der Planung der Programmierung und des Designs dürfen auf keinen Fall die Wünsche der Auftraggeber, Nutzer oder Kunden vernachlässigt werden.</w:t>
      </w:r>
    </w:p>
    <w:p w14:paraId="5AE93507" w14:textId="348DE999" w:rsidR="00063B53" w:rsidRPr="005677AF" w:rsidRDefault="00063B53" w:rsidP="00D76229">
      <w:pPr>
        <w:spacing w:line="360" w:lineRule="auto"/>
      </w:pPr>
      <w:r w:rsidRPr="005677AF">
        <w:t xml:space="preserve">Über die Aufgabenstellung beispielsweise </w:t>
      </w:r>
      <w:r w:rsidR="00C5548E" w:rsidRPr="005677AF">
        <w:t xml:space="preserve">wird </w:t>
      </w:r>
      <w:r w:rsidRPr="005677AF">
        <w:t xml:space="preserve">eine persistente Datenspeicherung </w:t>
      </w:r>
      <w:del w:id="510" w:author="Office2016S0116" w:date="2018-10-25T19:49:00Z">
        <w:r w:rsidRPr="005677AF" w:rsidDel="00EB5603">
          <w:delText xml:space="preserve">über </w:delText>
        </w:r>
      </w:del>
      <w:ins w:id="511" w:author="Office2016S0116" w:date="2018-10-25T19:49:00Z">
        <w:r w:rsidR="00EB5603" w:rsidRPr="005677AF">
          <w:t xml:space="preserve">über </w:t>
        </w:r>
      </w:ins>
      <w:r w:rsidRPr="005677AF">
        <w:t xml:space="preserve">XML verlangt. In Verbindung damit </w:t>
      </w:r>
      <w:r w:rsidR="00492112" w:rsidRPr="005677AF">
        <w:t>hat sich die verantwortliche L</w:t>
      </w:r>
      <w:r w:rsidRPr="005677AF">
        <w:t xml:space="preserve">ehrkraft eine DTD </w:t>
      </w:r>
      <w:r w:rsidR="00C5548E" w:rsidRPr="005677AF">
        <w:t>ge</w:t>
      </w:r>
      <w:r w:rsidRPr="005677AF">
        <w:t>wünscht, damit das Projekt auf seiner eigenen Auszeichnungssprache basiert.</w:t>
      </w:r>
    </w:p>
    <w:p w14:paraId="3FA44282" w14:textId="77777777" w:rsidR="006467B4" w:rsidRPr="005677AF" w:rsidRDefault="00063B53" w:rsidP="00D76229">
      <w:pPr>
        <w:pStyle w:val="berschrift3"/>
        <w:spacing w:before="0" w:line="360" w:lineRule="auto"/>
      </w:pPr>
      <w:bookmarkStart w:id="512" w:name="_Toc528588281"/>
      <w:r w:rsidRPr="005677AF">
        <w:t>User Stories</w:t>
      </w:r>
      <w:bookmarkEnd w:id="512"/>
      <w:r w:rsidRPr="005677AF">
        <w:t xml:space="preserve"> </w:t>
      </w:r>
    </w:p>
    <w:p w14:paraId="1B983D76" w14:textId="77777777" w:rsidR="006467B4" w:rsidRPr="005677AF" w:rsidRDefault="006467B4" w:rsidP="00D76229">
      <w:pPr>
        <w:spacing w:line="360" w:lineRule="auto"/>
      </w:pPr>
      <w:r w:rsidRPr="005677AF">
        <w:t xml:space="preserve">Da ein </w:t>
      </w:r>
      <w:r w:rsidR="00C5548E" w:rsidRPr="005677AF">
        <w:rPr>
          <w:color w:val="000000" w:themeColor="text1"/>
        </w:rPr>
        <w:t>realer</w:t>
      </w:r>
      <w:r w:rsidRPr="005677AF">
        <w:t xml:space="preserve"> Auftraggeber mit Wünschen in </w:t>
      </w:r>
      <w:r w:rsidR="00C44C82" w:rsidRPr="005677AF">
        <w:t>diesem</w:t>
      </w:r>
      <w:r w:rsidRPr="005677AF">
        <w:t xml:space="preserve"> Sinne nicht vorhanden ist</w:t>
      </w:r>
      <w:r w:rsidR="00492112" w:rsidRPr="005677AF">
        <w:t>, sind die Funktionen aus Wünschen von Freunden und Verwandten entstanden</w:t>
      </w:r>
      <w:r w:rsidRPr="005677AF">
        <w:t>.</w:t>
      </w:r>
      <w:r w:rsidR="00C44C82" w:rsidRPr="005677AF">
        <w:t xml:space="preserve"> </w:t>
      </w:r>
      <w:r w:rsidRPr="005677AF">
        <w:t xml:space="preserve"> </w:t>
      </w:r>
      <w:r w:rsidR="00F20CCD" w:rsidRPr="005677AF">
        <w:t>Bei dieser Umfrage sind folgende Ergebnisse hervorgegangen:</w:t>
      </w:r>
    </w:p>
    <w:p w14:paraId="3A7A8F3D" w14:textId="5744B7E7" w:rsidR="00F36C48" w:rsidRPr="005677AF" w:rsidRDefault="00F36C48" w:rsidP="00D76229">
      <w:pPr>
        <w:pStyle w:val="Listenabsatz"/>
        <w:numPr>
          <w:ilvl w:val="0"/>
          <w:numId w:val="6"/>
        </w:numPr>
        <w:spacing w:line="360" w:lineRule="auto"/>
      </w:pPr>
      <w:r w:rsidRPr="005677AF">
        <w:t xml:space="preserve">Selbstverständlich ist die </w:t>
      </w:r>
      <w:ins w:id="513" w:author="Brendel, Marcus, BDF" w:date="2018-10-24T18:47:00Z">
        <w:r w:rsidR="00902F22" w:rsidRPr="005677AF">
          <w:t>i</w:t>
        </w:r>
      </w:ins>
      <w:del w:id="514" w:author="Brendel, Marcus, BDF" w:date="2018-10-24T18:47:00Z">
        <w:r w:rsidRPr="005677AF" w:rsidDel="00902F22">
          <w:delText>I</w:delText>
        </w:r>
      </w:del>
      <w:r w:rsidRPr="005677AF">
        <w:t xml:space="preserve">ndividuelle Belegung und Anzeige </w:t>
      </w:r>
      <w:r w:rsidR="000A1F3B" w:rsidRPr="005677AF">
        <w:t xml:space="preserve">der Termine </w:t>
      </w:r>
      <w:r w:rsidRPr="005677AF">
        <w:t>der Grundpfeiler eines digitale</w:t>
      </w:r>
      <w:r w:rsidR="003E2C2C" w:rsidRPr="005677AF">
        <w:t>n</w:t>
      </w:r>
      <w:r w:rsidRPr="005677AF">
        <w:t xml:space="preserve"> Kalenders.</w:t>
      </w:r>
      <w:r w:rsidR="003E2C2C" w:rsidRPr="005677AF">
        <w:t xml:space="preserve"> So passen sich die angezeigten Termine an den aktuellen Nutzer an. Auch bei dem Eintragen neuer Termine trägt das Programm diese nur bei dem aktuellen Nutzer </w:t>
      </w:r>
      <w:ins w:id="515" w:author="Office2016S0116" w:date="2018-10-25T19:51:00Z">
        <w:r w:rsidR="00EB5603" w:rsidRPr="005677AF">
          <w:t>ein.</w:t>
        </w:r>
      </w:ins>
      <w:del w:id="516" w:author="Office2016S0116" w:date="2018-10-25T19:51:00Z">
        <w:r w:rsidR="003E2C2C" w:rsidRPr="005677AF" w:rsidDel="00EB5603">
          <w:delText>an, außer dieser wünscht das zusätzliche Eintragen bei anderen Nutzern.</w:delText>
        </w:r>
      </w:del>
      <w:r w:rsidR="003E2C2C" w:rsidRPr="005677AF">
        <w:t xml:space="preserve"> </w:t>
      </w:r>
    </w:p>
    <w:p w14:paraId="0AD5F9EB" w14:textId="70C8AFDE" w:rsidR="00C512AF" w:rsidRPr="005677AF" w:rsidRDefault="00453F14" w:rsidP="00D76229">
      <w:pPr>
        <w:pStyle w:val="Listenabsatz"/>
        <w:numPr>
          <w:ilvl w:val="0"/>
          <w:numId w:val="6"/>
        </w:numPr>
        <w:spacing w:line="360" w:lineRule="auto"/>
      </w:pPr>
      <w:r w:rsidRPr="005677AF">
        <w:t xml:space="preserve">Für die </w:t>
      </w:r>
      <w:del w:id="517" w:author="Jutta" w:date="2018-10-26T17:17:00Z">
        <w:r w:rsidRPr="005677AF" w:rsidDel="00CB465D">
          <w:delText xml:space="preserve">gefragten </w:delText>
        </w:r>
      </w:del>
      <w:ins w:id="518" w:author="Jutta" w:date="2018-10-26T17:17:00Z">
        <w:r w:rsidR="00CB465D">
          <w:t>be</w:t>
        </w:r>
        <w:r w:rsidR="00CB465D" w:rsidRPr="005677AF">
          <w:t xml:space="preserve">fragten </w:t>
        </w:r>
      </w:ins>
      <w:r w:rsidRPr="005677AF">
        <w:t>Personen war es</w:t>
      </w:r>
      <w:r w:rsidR="00412E6B" w:rsidRPr="005677AF">
        <w:t xml:space="preserve"> besonders</w:t>
      </w:r>
      <w:r w:rsidRPr="005677AF">
        <w:t xml:space="preserve"> wichtig, dass jeder seine Freizeit nutzten kann und diese somit fest in die Planung </w:t>
      </w:r>
      <w:r w:rsidR="00492112" w:rsidRPr="005677AF">
        <w:t xml:space="preserve">der Termine </w:t>
      </w:r>
      <w:r w:rsidRPr="005677AF">
        <w:t xml:space="preserve">eingebunden ist. </w:t>
      </w:r>
      <w:r w:rsidR="00492112" w:rsidRPr="005677AF">
        <w:t xml:space="preserve">Die </w:t>
      </w:r>
      <w:r w:rsidR="0082510A" w:rsidRPr="005677AF">
        <w:rPr>
          <w:rPrChange w:id="519" w:author="Office2016S0116" w:date="2018-10-25T20:35:00Z">
            <w:rPr>
              <w:color w:val="FF0000"/>
            </w:rPr>
          </w:rPrChange>
        </w:rPr>
        <w:t xml:space="preserve">Möglichkeit </w:t>
      </w:r>
      <w:r w:rsidR="00C5548E" w:rsidRPr="005677AF">
        <w:rPr>
          <w:rPrChange w:id="520" w:author="Office2016S0116" w:date="2018-10-25T20:35:00Z">
            <w:rPr>
              <w:color w:val="FF0000"/>
            </w:rPr>
          </w:rPrChange>
        </w:rPr>
        <w:t xml:space="preserve">der Buchung von </w:t>
      </w:r>
      <w:r w:rsidR="0082510A" w:rsidRPr="005677AF">
        <w:rPr>
          <w:rPrChange w:id="521" w:author="Office2016S0116" w:date="2018-10-25T20:35:00Z">
            <w:rPr>
              <w:color w:val="FF0000"/>
            </w:rPr>
          </w:rPrChange>
        </w:rPr>
        <w:t>wöchentliche</w:t>
      </w:r>
      <w:r w:rsidR="00C5548E" w:rsidRPr="005677AF">
        <w:rPr>
          <w:rPrChange w:id="522" w:author="Office2016S0116" w:date="2018-10-25T20:35:00Z">
            <w:rPr>
              <w:color w:val="FF0000"/>
            </w:rPr>
          </w:rPrChange>
        </w:rPr>
        <w:t>n</w:t>
      </w:r>
      <w:r w:rsidR="0082510A" w:rsidRPr="005677AF">
        <w:rPr>
          <w:rPrChange w:id="523" w:author="Office2016S0116" w:date="2018-10-25T20:35:00Z">
            <w:rPr>
              <w:color w:val="FF0000"/>
            </w:rPr>
          </w:rPrChange>
        </w:rPr>
        <w:t xml:space="preserve"> Freizeitphasen </w:t>
      </w:r>
      <w:r w:rsidR="0082510A" w:rsidRPr="005677AF">
        <w:t>oder spezifische</w:t>
      </w:r>
      <w:del w:id="524" w:author="Brendel, Marcus, BDF" w:date="2018-10-24T18:47:00Z">
        <w:r w:rsidR="00C5548E" w:rsidRPr="005677AF" w:rsidDel="00902F22">
          <w:delText>n</w:delText>
        </w:r>
      </w:del>
      <w:r w:rsidR="0082510A" w:rsidRPr="005677AF">
        <w:t xml:space="preserve"> Zeiten als Freizeit </w:t>
      </w:r>
      <w:r w:rsidR="00492112" w:rsidRPr="005677AF">
        <w:t xml:space="preserve">festzulegen </w:t>
      </w:r>
      <w:del w:id="525" w:author="Brendel, Marcus, BDF" w:date="2018-10-24T18:48:00Z">
        <w:r w:rsidR="00492112" w:rsidRPr="005677AF" w:rsidDel="00902F22">
          <w:delText xml:space="preserve">ermöglicht </w:delText>
        </w:r>
      </w:del>
      <w:ins w:id="526" w:author="Brendel, Marcus, BDF" w:date="2018-10-24T18:48:00Z">
        <w:r w:rsidR="00902F22" w:rsidRPr="005677AF">
          <w:t xml:space="preserve">unterstützt </w:t>
        </w:r>
      </w:ins>
      <w:r w:rsidR="00492112" w:rsidRPr="005677AF">
        <w:t>dies</w:t>
      </w:r>
      <w:r w:rsidR="0082510A" w:rsidRPr="005677AF">
        <w:t>.</w:t>
      </w:r>
      <w:r w:rsidR="001B59B8" w:rsidRPr="005677AF">
        <w:t xml:space="preserve"> </w:t>
      </w:r>
      <w:del w:id="527" w:author="Office2016S0116" w:date="2018-10-25T19:53:00Z">
        <w:r w:rsidR="006B7C8C" w:rsidRPr="005677AF" w:rsidDel="00A90859">
          <w:delText xml:space="preserve">Soll dieser </w:delText>
        </w:r>
      </w:del>
      <w:ins w:id="528" w:author="Brendel, Marcus, BDF" w:date="2018-10-24T18:48:00Z">
        <w:del w:id="529" w:author="Office2016S0116" w:date="2018-10-25T19:53:00Z">
          <w:r w:rsidR="00902F22" w:rsidRPr="005677AF" w:rsidDel="00A90859">
            <w:delText xml:space="preserve">ein </w:delText>
          </w:r>
        </w:del>
      </w:ins>
      <w:ins w:id="530" w:author="Brendel, Marcus, BDF" w:date="2018-10-24T18:50:00Z">
        <w:del w:id="531" w:author="Office2016S0116" w:date="2018-10-25T19:53:00Z">
          <w:r w:rsidR="00FA0526" w:rsidRPr="005677AF" w:rsidDel="00A90859">
            <w:delText xml:space="preserve">vergebener </w:delText>
          </w:r>
        </w:del>
      </w:ins>
      <w:del w:id="532" w:author="Office2016S0116" w:date="2018-10-25T19:53:00Z">
        <w:r w:rsidR="006B7C8C" w:rsidRPr="005677AF" w:rsidDel="00A90859">
          <w:delText xml:space="preserve">Termin jetzt von einem anderen Nutzer belegt werden, so wird dieser informiert, dass der aktuelle </w:delText>
        </w:r>
      </w:del>
      <w:ins w:id="533" w:author="Brendel, Marcus, BDF" w:date="2018-10-24T18:50:00Z">
        <w:del w:id="534" w:author="Office2016S0116" w:date="2018-10-25T19:53:00Z">
          <w:r w:rsidR="00FA0526" w:rsidRPr="005677AF" w:rsidDel="00A90859">
            <w:delText xml:space="preserve">gewünschte </w:delText>
          </w:r>
        </w:del>
      </w:ins>
      <w:del w:id="535" w:author="Office2016S0116" w:date="2018-10-25T19:53:00Z">
        <w:r w:rsidR="006B7C8C" w:rsidRPr="005677AF" w:rsidDel="00A90859">
          <w:delText xml:space="preserve">Bereich bereits belegt ist und er sich bitte an diesen </w:delText>
        </w:r>
      </w:del>
      <w:ins w:id="536" w:author="Brendel, Marcus, BDF" w:date="2018-10-24T18:49:00Z">
        <w:del w:id="537" w:author="Office2016S0116" w:date="2018-10-25T19:53:00Z">
          <w:r w:rsidR="00902F22" w:rsidRPr="005677AF" w:rsidDel="00A90859">
            <w:delText xml:space="preserve">den </w:delText>
          </w:r>
        </w:del>
      </w:ins>
      <w:del w:id="538" w:author="Office2016S0116" w:date="2018-10-25T19:53:00Z">
        <w:r w:rsidR="006B7C8C" w:rsidRPr="005677AF" w:rsidDel="00A90859">
          <w:delText xml:space="preserve">Nutzer </w:delText>
        </w:r>
        <w:r w:rsidR="005E44D8" w:rsidRPr="005677AF" w:rsidDel="00A90859">
          <w:delText>wenden</w:delText>
        </w:r>
        <w:r w:rsidR="006B7C8C" w:rsidRPr="005677AF" w:rsidDel="00A90859">
          <w:delText xml:space="preserve"> möch</w:delText>
        </w:r>
        <w:r w:rsidR="005E44D8" w:rsidRPr="005677AF" w:rsidDel="00A90859">
          <w:delText>te</w:delText>
        </w:r>
      </w:del>
      <w:ins w:id="539" w:author="Brendel, Marcus, BDF" w:date="2018-10-24T18:49:00Z">
        <w:del w:id="540" w:author="Office2016S0116" w:date="2018-10-25T19:53:00Z">
          <w:r w:rsidR="00902F22" w:rsidRPr="005677AF" w:rsidDel="00A90859">
            <w:delText>, der die ursprüngliche Belegung vorgenommen hat</w:delText>
          </w:r>
        </w:del>
      </w:ins>
      <w:del w:id="541" w:author="Office2016S0116" w:date="2018-10-25T19:53:00Z">
        <w:r w:rsidR="005E44D8" w:rsidRPr="005677AF" w:rsidDel="00A90859">
          <w:delText>.</w:delText>
        </w:r>
      </w:del>
      <w:ins w:id="542" w:author="Office2016S0116" w:date="2018-10-25T19:53:00Z">
        <w:r w:rsidR="00A90859" w:rsidRPr="005677AF">
          <w:t xml:space="preserve">Möchte ein Nutzer einen, </w:t>
        </w:r>
      </w:ins>
      <w:ins w:id="543" w:author="Office2016S0116" w:date="2018-10-25T19:54:00Z">
        <w:r w:rsidR="00A90859" w:rsidRPr="005677AF">
          <w:t>von einem anderen Nutzer</w:t>
        </w:r>
      </w:ins>
      <w:ins w:id="544" w:author="Office2016S0116" w:date="2018-10-25T19:53:00Z">
        <w:r w:rsidR="00A90859" w:rsidRPr="005677AF">
          <w:t xml:space="preserve"> belegte</w:t>
        </w:r>
      </w:ins>
      <w:ins w:id="545" w:author="Office2016S0116" w:date="2018-10-25T19:54:00Z">
        <w:r w:rsidR="00A90859" w:rsidRPr="005677AF">
          <w:t>n</w:t>
        </w:r>
      </w:ins>
      <w:ins w:id="546" w:author="Jutta" w:date="2018-10-26T17:18:00Z">
        <w:r w:rsidR="00CB465D">
          <w:t>,</w:t>
        </w:r>
      </w:ins>
      <w:ins w:id="547" w:author="Office2016S0116" w:date="2018-10-25T19:54:00Z">
        <w:r w:rsidR="00A90859" w:rsidRPr="005677AF">
          <w:t xml:space="preserve"> Termin belegen, gibt das Programm eine Fehlermeldung aus, dass der Termin bereits belegt sei. Außerdem wird der Nutzer aufgefordert, die Person, die den Termin ursprünglich eingetragen hat</w:t>
        </w:r>
      </w:ins>
      <w:ins w:id="548" w:author="Jutta" w:date="2018-10-26T17:18:00Z">
        <w:r w:rsidR="00CB465D">
          <w:t>,</w:t>
        </w:r>
      </w:ins>
      <w:ins w:id="549" w:author="Office2016S0116" w:date="2018-10-25T19:54:00Z">
        <w:r w:rsidR="00A90859" w:rsidRPr="005677AF">
          <w:t xml:space="preserve"> zu kontaktieren.</w:t>
        </w:r>
      </w:ins>
    </w:p>
    <w:p w14:paraId="4DE16F48" w14:textId="77777777" w:rsidR="003F43DB" w:rsidRPr="005677AF" w:rsidRDefault="003F43DB" w:rsidP="00D76229">
      <w:pPr>
        <w:pStyle w:val="Listenabsatz"/>
        <w:numPr>
          <w:ilvl w:val="0"/>
          <w:numId w:val="6"/>
        </w:numPr>
        <w:spacing w:line="360" w:lineRule="auto"/>
      </w:pPr>
      <w:r w:rsidRPr="005677AF">
        <w:t xml:space="preserve">Eine weitere Funktion, </w:t>
      </w:r>
      <w:r w:rsidR="00C44C82" w:rsidRPr="005677AF">
        <w:t xml:space="preserve">die </w:t>
      </w:r>
      <w:r w:rsidRPr="005677AF">
        <w:t xml:space="preserve">in den </w:t>
      </w:r>
      <w:r w:rsidR="00C44C82" w:rsidRPr="005677AF">
        <w:t>m</w:t>
      </w:r>
      <w:r w:rsidRPr="005677AF">
        <w:t>eisten Kalend</w:t>
      </w:r>
      <w:r w:rsidR="00C5548E" w:rsidRPr="005677AF">
        <w:t>e</w:t>
      </w:r>
      <w:r w:rsidRPr="005677AF">
        <w:t xml:space="preserve">rprogrammen Standard ist, sind Permanenttermine. So wird das </w:t>
      </w:r>
      <w:r w:rsidR="00C44C82" w:rsidRPr="005677AF">
        <w:t>Eintragen</w:t>
      </w:r>
      <w:r w:rsidRPr="005677AF">
        <w:t xml:space="preserve"> von </w:t>
      </w:r>
      <w:r w:rsidR="00C44C82" w:rsidRPr="005677AF">
        <w:t>s</w:t>
      </w:r>
      <w:r w:rsidRPr="005677AF">
        <w:t>ich</w:t>
      </w:r>
      <w:r w:rsidR="004E6F4B" w:rsidRPr="005677AF">
        <w:t xml:space="preserve"> täglich,</w:t>
      </w:r>
      <w:r w:rsidR="00C44C82" w:rsidRPr="005677AF">
        <w:t xml:space="preserve"> wöchentlich</w:t>
      </w:r>
      <w:r w:rsidR="004E6F4B" w:rsidRPr="005677AF">
        <w:t>, monatlich oder jährlich</w:t>
      </w:r>
      <w:r w:rsidRPr="005677AF">
        <w:t xml:space="preserve"> wiederholenden Terminen deutlich einfacher gemacht und </w:t>
      </w:r>
      <w:r w:rsidR="00C5548E" w:rsidRPr="005677AF">
        <w:t>da</w:t>
      </w:r>
      <w:r w:rsidRPr="005677AF">
        <w:t>mit die Nutzerfreundlichkeit gesteigert.</w:t>
      </w:r>
    </w:p>
    <w:p w14:paraId="5C76FEDD" w14:textId="5598023C" w:rsidR="000A1F3B" w:rsidRPr="005677AF" w:rsidRDefault="000A1F3B" w:rsidP="00D76229">
      <w:pPr>
        <w:pStyle w:val="Listenabsatz"/>
        <w:numPr>
          <w:ilvl w:val="0"/>
          <w:numId w:val="6"/>
        </w:numPr>
        <w:spacing w:line="360" w:lineRule="auto"/>
      </w:pPr>
      <w:r w:rsidRPr="005677AF">
        <w:t>Eine besonders schülerfreundliche Funktion ist die Möglichkeit</w:t>
      </w:r>
      <w:ins w:id="550" w:author="Brendel, Marcus, BDF" w:date="2018-10-24T18:51:00Z">
        <w:r w:rsidR="00FA0526" w:rsidRPr="005677AF">
          <w:t>,</w:t>
        </w:r>
      </w:ins>
      <w:r w:rsidRPr="005677AF">
        <w:t xml:space="preserve"> den persönlichen Stundenplan eintragen zu können. Die Zeitabschnitte</w:t>
      </w:r>
      <w:ins w:id="551" w:author="Jutta" w:date="2018-10-26T17:19:00Z">
        <w:r w:rsidR="00CB465D">
          <w:t xml:space="preserve"> der Schulstunden</w:t>
        </w:r>
      </w:ins>
      <w:r w:rsidRPr="005677AF">
        <w:t xml:space="preserve">, also zum Beispiel </w:t>
      </w:r>
      <w:del w:id="552" w:author="Jutta" w:date="2018-10-26T17:19:00Z">
        <w:r w:rsidRPr="005677AF" w:rsidDel="00CB465D">
          <w:delText>(</w:delText>
        </w:r>
      </w:del>
      <w:r w:rsidRPr="005677AF">
        <w:t>„08:00-08:45“</w:t>
      </w:r>
      <w:del w:id="553" w:author="Jutta" w:date="2018-10-26T17:19:00Z">
        <w:r w:rsidRPr="005677AF" w:rsidDel="00CB465D">
          <w:delText>)</w:delText>
        </w:r>
      </w:del>
      <w:ins w:id="554" w:author="Jutta" w:date="2018-10-26T17:19:00Z">
        <w:r w:rsidR="00CB465D">
          <w:t xml:space="preserve">, </w:t>
        </w:r>
      </w:ins>
      <w:del w:id="555" w:author="Jutta" w:date="2018-10-26T17:19:00Z">
        <w:r w:rsidRPr="005677AF" w:rsidDel="00CB465D">
          <w:delText xml:space="preserve"> </w:delText>
        </w:r>
      </w:del>
      <w:r w:rsidRPr="005677AF">
        <w:t>sind bereits definiert</w:t>
      </w:r>
      <w:ins w:id="556" w:author="Jutta" w:date="2018-10-26T17:19:00Z">
        <w:r w:rsidR="00CB465D">
          <w:t>,</w:t>
        </w:r>
      </w:ins>
      <w:r w:rsidRPr="005677AF">
        <w:t xml:space="preserve"> um das Eintragen einfacher zu gestal</w:t>
      </w:r>
      <w:del w:id="557" w:author="Jutta" w:date="2018-10-26T17:19:00Z">
        <w:r w:rsidRPr="005677AF" w:rsidDel="00CB465D">
          <w:delText>l</w:delText>
        </w:r>
      </w:del>
      <w:r w:rsidRPr="005677AF">
        <w:t xml:space="preserve">ten. </w:t>
      </w:r>
    </w:p>
    <w:p w14:paraId="5C1C38BA" w14:textId="77777777" w:rsidR="00F36C48" w:rsidRPr="005677AF" w:rsidRDefault="00F93229" w:rsidP="00D76229">
      <w:pPr>
        <w:pStyle w:val="Listenabsatz"/>
        <w:numPr>
          <w:ilvl w:val="0"/>
          <w:numId w:val="6"/>
        </w:numPr>
        <w:spacing w:line="360" w:lineRule="auto"/>
      </w:pPr>
      <w:r w:rsidRPr="005677AF">
        <w:t>Ein weitere</w:t>
      </w:r>
      <w:r w:rsidR="004509E5" w:rsidRPr="005677AF">
        <w:t>r</w:t>
      </w:r>
      <w:r w:rsidRPr="005677AF">
        <w:t xml:space="preserve"> wichtiger Teil des Kalenders ist die Möglichkeit</w:t>
      </w:r>
      <w:ins w:id="558" w:author="Brendel, Marcus, BDF" w:date="2018-10-24T18:51:00Z">
        <w:r w:rsidR="005D1894" w:rsidRPr="005677AF">
          <w:t>,</w:t>
        </w:r>
      </w:ins>
      <w:r w:rsidRPr="005677AF">
        <w:t xml:space="preserve"> bereits erstellte Termine löschen zu können. </w:t>
      </w:r>
      <w:r w:rsidR="00F757CC" w:rsidRPr="005677AF">
        <w:t>Hierfür gibt der Nutzer Datum und Start des Termins ein und kann diesen dann löschen. Bei der Stundenplanfunktion ist das Löschen des Stundenplans eines oder mehrerer Tage direkt möglich.</w:t>
      </w:r>
    </w:p>
    <w:p w14:paraId="41B92C9C" w14:textId="5F2FF5AB" w:rsidR="00F757CC" w:rsidRPr="005677AF" w:rsidRDefault="00F757CC" w:rsidP="00D76229">
      <w:pPr>
        <w:pStyle w:val="Listenabsatz"/>
        <w:numPr>
          <w:ilvl w:val="0"/>
          <w:numId w:val="6"/>
        </w:numPr>
        <w:spacing w:line="360" w:lineRule="auto"/>
      </w:pPr>
      <w:r w:rsidRPr="005677AF">
        <w:t>Um die Familienfreundlichkeit zu erhöhen</w:t>
      </w:r>
      <w:ins w:id="559" w:author="Brendel, Marcus, BDF" w:date="2018-10-24T18:52:00Z">
        <w:r w:rsidR="005D1894" w:rsidRPr="005677AF">
          <w:t>,</w:t>
        </w:r>
      </w:ins>
      <w:r w:rsidRPr="005677AF">
        <w:t xml:space="preserve"> gibt es die Möglichkeit Familientermine einzutragen. Diese überschreiben alle bereits </w:t>
      </w:r>
      <w:del w:id="560" w:author="Jutta" w:date="2018-10-26T17:20:00Z">
        <w:r w:rsidRPr="005677AF" w:rsidDel="00CB465D">
          <w:delText xml:space="preserve">Vorhandenen </w:delText>
        </w:r>
      </w:del>
      <w:ins w:id="561" w:author="Jutta" w:date="2018-10-26T17:20:00Z">
        <w:r w:rsidR="00CB465D">
          <w:t>v</w:t>
        </w:r>
        <w:r w:rsidR="00CB465D" w:rsidRPr="005677AF">
          <w:t xml:space="preserve">orhandenen </w:t>
        </w:r>
      </w:ins>
      <w:r w:rsidRPr="005677AF">
        <w:t>Termin</w:t>
      </w:r>
      <w:r w:rsidR="0062768A" w:rsidRPr="005677AF">
        <w:t>e,</w:t>
      </w:r>
      <w:r w:rsidR="0072212A" w:rsidRPr="005677AF">
        <w:t xml:space="preserve"> das Überschreiben eines Familientermins ist jedoch nicht möglich. </w:t>
      </w:r>
      <w:r w:rsidR="0082383B" w:rsidRPr="005677AF">
        <w:t>Familientermine werden immer für ganze Familie eingetragen.</w:t>
      </w:r>
    </w:p>
    <w:p w14:paraId="77F12BDE" w14:textId="47BD4B5B" w:rsidR="008B0931" w:rsidRPr="005677AF" w:rsidDel="00A11D67" w:rsidRDefault="00A34FFE">
      <w:pPr>
        <w:pStyle w:val="berschrift3"/>
        <w:rPr>
          <w:del w:id="562" w:author="Office2016S0116" w:date="2018-10-28T21:27:00Z"/>
        </w:rPr>
        <w:pPrChange w:id="563" w:author="Office2016S0116" w:date="2018-10-28T21:27:00Z">
          <w:pPr>
            <w:pStyle w:val="berschrift3"/>
            <w:spacing w:before="0" w:line="360" w:lineRule="auto"/>
          </w:pPr>
        </w:pPrChange>
      </w:pPr>
      <w:del w:id="564" w:author="Office2016S0116" w:date="2018-10-28T21:27:00Z">
        <w:r w:rsidRPr="005677AF" w:rsidDel="00A11D67">
          <w:delText xml:space="preserve">Tasks und Prototypen </w:delText>
        </w:r>
      </w:del>
    </w:p>
    <w:p w14:paraId="7A2CE39F" w14:textId="6B3DD7D6" w:rsidR="00110584" w:rsidRPr="005677AF" w:rsidDel="00A11D67" w:rsidRDefault="00110584">
      <w:pPr>
        <w:pStyle w:val="berschrift3"/>
        <w:rPr>
          <w:del w:id="565" w:author="Office2016S0116" w:date="2018-10-28T21:27:00Z"/>
        </w:rPr>
        <w:pPrChange w:id="566" w:author="Office2016S0116" w:date="2018-10-28T21:27:00Z">
          <w:pPr>
            <w:pStyle w:val="berschrift4"/>
          </w:pPr>
        </w:pPrChange>
      </w:pPr>
      <w:del w:id="567" w:author="Office2016S0116" w:date="2018-10-28T21:27:00Z">
        <w:r w:rsidRPr="005677AF" w:rsidDel="00A11D67">
          <w:delText xml:space="preserve">Tasks </w:delText>
        </w:r>
      </w:del>
    </w:p>
    <w:p w14:paraId="27255442" w14:textId="43510863" w:rsidR="00D76229" w:rsidRPr="005677AF" w:rsidDel="00A11D67" w:rsidRDefault="0045575D">
      <w:pPr>
        <w:pStyle w:val="berschrift3"/>
        <w:rPr>
          <w:del w:id="568" w:author="Office2016S0116" w:date="2018-10-28T21:27:00Z"/>
        </w:rPr>
        <w:pPrChange w:id="569" w:author="Office2016S0116" w:date="2018-10-28T21:27:00Z">
          <w:pPr>
            <w:spacing w:line="360" w:lineRule="auto"/>
          </w:pPr>
        </w:pPrChange>
      </w:pPr>
      <w:del w:id="570" w:author="Office2016S0116" w:date="2018-10-28T21:27:00Z">
        <w:r w:rsidRPr="005677AF" w:rsidDel="00A11D67">
          <w:delText>Während UserStories die Aufgabe haben</w:delText>
        </w:r>
      </w:del>
      <w:ins w:id="571" w:author="Jutta" w:date="2018-10-26T17:20:00Z">
        <w:del w:id="572" w:author="Office2016S0116" w:date="2018-10-28T21:27:00Z">
          <w:r w:rsidR="00CB465D" w:rsidDel="00A11D67">
            <w:delText>,</w:delText>
          </w:r>
        </w:del>
      </w:ins>
      <w:del w:id="573" w:author="Office2016S0116" w:date="2018-10-28T21:27:00Z">
        <w:r w:rsidRPr="005677AF" w:rsidDel="00A11D67">
          <w:delText xml:space="preserve"> für den Endnutzer erkennbar und verständlich zu sein, haben Task einen technischeren Hintergrund. Sie liefern Anweisungen, wie der die Programmierung durchzuführen und der Quelltext zu </w:delText>
        </w:r>
        <w:r w:rsidR="00110584" w:rsidRPr="005677AF" w:rsidDel="00A11D67">
          <w:delText>gestalten</w:delText>
        </w:r>
        <w:r w:rsidRPr="005677AF" w:rsidDel="00A11D67">
          <w:delText xml:space="preserve"> ist.</w:delText>
        </w:r>
        <w:r w:rsidR="008E0C2F" w:rsidRPr="005677AF" w:rsidDel="00A11D67">
          <w:delText xml:space="preserve"> </w:delText>
        </w:r>
        <w:r w:rsidR="00110584" w:rsidRPr="005677AF" w:rsidDel="00A11D67">
          <w:delText xml:space="preserve">In Bezug auf dieses Projekt waren die Tasks eine technisch ausgeführtes Äquivalent zu den UserStories.  </w:delText>
        </w:r>
      </w:del>
    </w:p>
    <w:p w14:paraId="5E1E2770" w14:textId="77777777" w:rsidR="00D76229" w:rsidRPr="005677AF" w:rsidRDefault="00D76229">
      <w:pPr>
        <w:pStyle w:val="berschrift3"/>
        <w:rPr>
          <w:rFonts w:asciiTheme="minorHAnsi" w:hAnsiTheme="minorHAnsi" w:cstheme="minorHAnsi"/>
        </w:rPr>
        <w:pPrChange w:id="574" w:author="Office2016S0116" w:date="2018-10-28T21:27:00Z">
          <w:pPr>
            <w:pStyle w:val="berschrift4"/>
            <w:spacing w:line="360" w:lineRule="auto"/>
          </w:pPr>
        </w:pPrChange>
      </w:pPr>
      <w:bookmarkStart w:id="575" w:name="_Toc528588282"/>
      <w:r w:rsidRPr="005677AF">
        <w:rPr>
          <w:rFonts w:asciiTheme="minorHAnsi" w:hAnsiTheme="minorHAnsi" w:cstheme="minorHAnsi"/>
        </w:rPr>
        <w:t>Prototypen</w:t>
      </w:r>
      <w:bookmarkEnd w:id="575"/>
    </w:p>
    <w:p w14:paraId="45DBEE1F" w14:textId="77777777" w:rsidR="00D76229" w:rsidRPr="005677AF" w:rsidRDefault="00D76229" w:rsidP="00D76229">
      <w:pPr>
        <w:spacing w:line="360" w:lineRule="auto"/>
      </w:pPr>
      <w:r w:rsidRPr="005677AF">
        <w:t>Ein Prototyp stellt in diesem Kontext einen programmbezogenen Meilenstein dar. Jeder Prototyp verfügt über neue Funktionen. Das Projekt verfügt über sechs implementierte Prototypen:</w:t>
      </w:r>
    </w:p>
    <w:p w14:paraId="214AED76" w14:textId="77777777" w:rsidR="00D76229" w:rsidRPr="005677AF" w:rsidRDefault="00D76229" w:rsidP="00D76229">
      <w:pPr>
        <w:pStyle w:val="Listenabsatz"/>
        <w:numPr>
          <w:ilvl w:val="0"/>
          <w:numId w:val="7"/>
        </w:numPr>
        <w:spacing w:line="360" w:lineRule="auto"/>
      </w:pPr>
      <w:r w:rsidRPr="005677AF">
        <w:t xml:space="preserve">Der erste Prototyp bezieht sich nur auf die Schnittstelle XML. Hier </w:t>
      </w:r>
      <w:del w:id="576" w:author="Brendel, Marcus, BDF" w:date="2018-10-24T18:53:00Z">
        <w:r w:rsidR="0062726D" w:rsidRPr="005677AF" w:rsidDel="005D1894">
          <w:delText>sind</w:delText>
        </w:r>
        <w:r w:rsidRPr="005677AF" w:rsidDel="005D1894">
          <w:delText xml:space="preserve"> </w:delText>
        </w:r>
      </w:del>
      <w:ins w:id="577" w:author="Brendel, Marcus, BDF" w:date="2018-10-24T18:53:00Z">
        <w:r w:rsidR="005D1894" w:rsidRPr="005677AF">
          <w:t xml:space="preserve">ist </w:t>
        </w:r>
      </w:ins>
      <w:r w:rsidRPr="005677AF">
        <w:t>lediglich das Ausg</w:t>
      </w:r>
      <w:del w:id="578" w:author="Brendel, Marcus, BDF" w:date="2018-10-24T18:53:00Z">
        <w:r w:rsidRPr="005677AF" w:rsidDel="005D1894">
          <w:delText>a</w:delText>
        </w:r>
      </w:del>
      <w:ins w:id="579" w:author="Brendel, Marcus, BDF" w:date="2018-10-24T18:53:00Z">
        <w:r w:rsidR="005D1894" w:rsidRPr="005677AF">
          <w:t>e</w:t>
        </w:r>
      </w:ins>
      <w:r w:rsidRPr="005677AF">
        <w:t xml:space="preserve">ben von einigen Informationen über die Konsole möglich, ohne dass diese in einer speziellen Form bearbeitet werden. </w:t>
      </w:r>
    </w:p>
    <w:p w14:paraId="5284854F" w14:textId="11733B24" w:rsidR="00D76229" w:rsidRPr="005677AF" w:rsidRDefault="00D76229" w:rsidP="00D76229">
      <w:pPr>
        <w:pStyle w:val="Listenabsatz"/>
        <w:numPr>
          <w:ilvl w:val="0"/>
          <w:numId w:val="7"/>
        </w:numPr>
        <w:spacing w:line="360" w:lineRule="auto"/>
      </w:pPr>
      <w:r w:rsidRPr="005677AF">
        <w:t>Der</w:t>
      </w:r>
      <w:r w:rsidR="0062726D" w:rsidRPr="005677AF">
        <w:t xml:space="preserve"> einzige Unterschied zwischen de</w:t>
      </w:r>
      <w:del w:id="580" w:author="Brendel, Marcus, BDF" w:date="2018-10-24T18:53:00Z">
        <w:r w:rsidR="0062726D" w:rsidRPr="005677AF" w:rsidDel="005D1894">
          <w:delText>n</w:delText>
        </w:r>
      </w:del>
      <w:ins w:id="581" w:author="Brendel, Marcus, BDF" w:date="2018-10-24T18:53:00Z">
        <w:r w:rsidR="005D1894" w:rsidRPr="005677AF">
          <w:t>m</w:t>
        </w:r>
      </w:ins>
      <w:r w:rsidR="0062726D" w:rsidRPr="005677AF">
        <w:t xml:space="preserve"> ersten und de</w:t>
      </w:r>
      <w:del w:id="582" w:author="Brendel, Marcus, BDF" w:date="2018-10-24T18:53:00Z">
        <w:r w:rsidR="0062726D" w:rsidRPr="005677AF" w:rsidDel="005D1894">
          <w:delText>n</w:delText>
        </w:r>
      </w:del>
      <w:ins w:id="583" w:author="Brendel, Marcus, BDF" w:date="2018-10-24T18:53:00Z">
        <w:r w:rsidR="005D1894" w:rsidRPr="005677AF">
          <w:t>m</w:t>
        </w:r>
      </w:ins>
      <w:r w:rsidR="0062726D" w:rsidRPr="005677AF">
        <w:t xml:space="preserve"> zweiten Prototyp liegt darin, dass die Rückgabe</w:t>
      </w:r>
      <w:del w:id="584" w:author="Brendel, Marcus, BDF" w:date="2018-10-24T18:53:00Z">
        <w:r w:rsidR="0062726D" w:rsidRPr="005677AF" w:rsidDel="005D1894">
          <w:delText xml:space="preserve"> </w:delText>
        </w:r>
      </w:del>
      <w:ins w:id="585" w:author="Brendel, Marcus, BDF" w:date="2018-10-24T18:53:00Z">
        <w:r w:rsidR="005D1894" w:rsidRPr="005677AF">
          <w:t>-</w:t>
        </w:r>
      </w:ins>
      <w:r w:rsidR="0062726D" w:rsidRPr="005677AF">
        <w:t xml:space="preserve">Informationen nun über </w:t>
      </w:r>
      <w:proofErr w:type="spellStart"/>
      <w:r w:rsidR="0062726D" w:rsidRPr="005677AF">
        <w:rPr>
          <w:rFonts w:ascii="Courier New" w:hAnsi="Courier New" w:cs="Courier New"/>
        </w:rPr>
        <w:t>return</w:t>
      </w:r>
      <w:proofErr w:type="spellEnd"/>
      <w:r w:rsidR="0062726D" w:rsidRPr="005677AF">
        <w:rPr>
          <w:rFonts w:ascii="Courier New" w:hAnsi="Courier New" w:cs="Courier New"/>
        </w:rPr>
        <w:t xml:space="preserve"> </w:t>
      </w:r>
      <w:del w:id="586" w:author="Brendel, Marcus, BDF" w:date="2018-10-24T18:54:00Z">
        <w:r w:rsidR="0062726D" w:rsidRPr="005677AF" w:rsidDel="005D1894">
          <w:rPr>
            <w:rFonts w:cstheme="minorHAnsi"/>
          </w:rPr>
          <w:delText>läuft</w:delText>
        </w:r>
      </w:del>
      <w:ins w:id="587" w:author="Jutta" w:date="2018-10-26T17:21:00Z">
        <w:r w:rsidR="00CB465D">
          <w:rPr>
            <w:rFonts w:cstheme="minorHAnsi"/>
          </w:rPr>
          <w:t xml:space="preserve">erfasst </w:t>
        </w:r>
        <w:proofErr w:type="spellStart"/>
        <w:r w:rsidR="00CB465D">
          <w:rPr>
            <w:rFonts w:cstheme="minorHAnsi"/>
          </w:rPr>
          <w:t>werden</w:t>
        </w:r>
      </w:ins>
      <w:ins w:id="588" w:author="Brendel, Marcus, BDF" w:date="2018-10-24T18:54:00Z">
        <w:del w:id="589" w:author="Jutta" w:date="2018-10-26T17:21:00Z">
          <w:r w:rsidR="005D1894" w:rsidRPr="005677AF" w:rsidDel="00CB465D">
            <w:rPr>
              <w:rFonts w:cstheme="minorHAnsi"/>
            </w:rPr>
            <w:delText>laufen</w:delText>
          </w:r>
        </w:del>
      </w:ins>
      <w:del w:id="590" w:author="Jutta" w:date="2018-10-26T17:21:00Z">
        <w:r w:rsidR="0062726D" w:rsidRPr="005677AF" w:rsidDel="00CB465D">
          <w:rPr>
            <w:rFonts w:cstheme="minorHAnsi"/>
          </w:rPr>
          <w:delText xml:space="preserve"> </w:delText>
        </w:r>
      </w:del>
      <w:ins w:id="591" w:author="Office2016S0116" w:date="2018-10-25T15:52:00Z">
        <w:r w:rsidR="00D833B0" w:rsidRPr="005677AF">
          <w:rPr>
            <w:rFonts w:cstheme="minorHAnsi"/>
          </w:rPr>
          <w:t>,was</w:t>
        </w:r>
        <w:proofErr w:type="spellEnd"/>
        <w:r w:rsidR="00D833B0" w:rsidRPr="005677AF">
          <w:rPr>
            <w:rFonts w:cstheme="minorHAnsi"/>
          </w:rPr>
          <w:t xml:space="preserve"> ein</w:t>
        </w:r>
      </w:ins>
      <w:ins w:id="592" w:author="Jutta" w:date="2018-10-26T17:22:00Z">
        <w:r w:rsidR="00CB465D">
          <w:rPr>
            <w:rFonts w:cstheme="minorHAnsi"/>
          </w:rPr>
          <w:t>en</w:t>
        </w:r>
      </w:ins>
      <w:ins w:id="593" w:author="Office2016S0116" w:date="2018-10-25T15:54:00Z">
        <w:r w:rsidR="00D833B0" w:rsidRPr="005677AF">
          <w:rPr>
            <w:rFonts w:cstheme="minorHAnsi"/>
          </w:rPr>
          <w:t xml:space="preserve"> </w:t>
        </w:r>
      </w:ins>
      <w:del w:id="594" w:author="Office2016S0116" w:date="2018-10-25T15:52:00Z">
        <w:r w:rsidR="0062726D" w:rsidRPr="005677AF" w:rsidDel="00D833B0">
          <w:rPr>
            <w:rFonts w:cstheme="minorHAnsi"/>
          </w:rPr>
          <w:delText xml:space="preserve">und so ein </w:delText>
        </w:r>
      </w:del>
      <w:r w:rsidR="0062726D" w:rsidRPr="005677AF">
        <w:rPr>
          <w:rFonts w:cstheme="minorHAnsi"/>
        </w:rPr>
        <w:t xml:space="preserve">wichtiger Schritt </w:t>
      </w:r>
      <w:del w:id="595" w:author="Jutta" w:date="2018-10-26T17:22:00Z">
        <w:r w:rsidR="0062726D" w:rsidRPr="005677AF" w:rsidDel="00CB465D">
          <w:rPr>
            <w:rFonts w:cstheme="minorHAnsi"/>
          </w:rPr>
          <w:delText>in Richtung</w:delText>
        </w:r>
      </w:del>
      <w:ins w:id="596" w:author="Jutta" w:date="2018-10-26T17:22:00Z">
        <w:r w:rsidR="00CB465D">
          <w:rPr>
            <w:rFonts w:cstheme="minorHAnsi"/>
          </w:rPr>
          <w:t>zur</w:t>
        </w:r>
      </w:ins>
      <w:r w:rsidR="0062726D" w:rsidRPr="005677AF">
        <w:rPr>
          <w:rFonts w:cstheme="minorHAnsi"/>
        </w:rPr>
        <w:t xml:space="preserve"> Einbindung in das gesamte Projekt</w:t>
      </w:r>
      <w:ins w:id="597" w:author="Jutta" w:date="2018-10-26T17:22:00Z">
        <w:r w:rsidR="00CB465D">
          <w:rPr>
            <w:rFonts w:cstheme="minorHAnsi"/>
          </w:rPr>
          <w:t xml:space="preserve"> darstellt</w:t>
        </w:r>
      </w:ins>
      <w:ins w:id="598" w:author="Brendel, Marcus, BDF" w:date="2018-10-24T18:54:00Z">
        <w:r w:rsidR="005D1894" w:rsidRPr="005677AF">
          <w:rPr>
            <w:rFonts w:cstheme="minorHAnsi"/>
          </w:rPr>
          <w:t xml:space="preserve"> </w:t>
        </w:r>
        <w:del w:id="599" w:author="Office2016S0116" w:date="2018-10-25T15:52:00Z">
          <w:r w:rsidR="005D1894" w:rsidRPr="005677AF" w:rsidDel="00D833B0">
            <w:rPr>
              <w:rFonts w:cstheme="minorHAnsi"/>
            </w:rPr>
            <w:delText>gemacht wurde</w:delText>
          </w:r>
        </w:del>
      </w:ins>
      <w:r w:rsidR="0062726D" w:rsidRPr="005677AF">
        <w:rPr>
          <w:rFonts w:cstheme="minorHAnsi"/>
        </w:rPr>
        <w:t>.</w:t>
      </w:r>
    </w:p>
    <w:p w14:paraId="40FAFF71" w14:textId="77777777" w:rsidR="0062726D" w:rsidRPr="005677AF" w:rsidRDefault="0062726D" w:rsidP="00D76229">
      <w:pPr>
        <w:pStyle w:val="Listenabsatz"/>
        <w:numPr>
          <w:ilvl w:val="0"/>
          <w:numId w:val="7"/>
        </w:numPr>
        <w:spacing w:line="360" w:lineRule="auto"/>
      </w:pPr>
      <w:r w:rsidRPr="005677AF">
        <w:t xml:space="preserve">Der dritte Prototyp liefert die ersten wichtigen Funktionen für den Kalender. Nun ist es möglich eigene Termine einzutragen. Es findet außerdem eine Überprüfung </w:t>
      </w:r>
      <w:r w:rsidR="001206A0" w:rsidRPr="005677AF">
        <w:t xml:space="preserve">statt, ob die Zeitspanne entweder schon belegt oder der Termin nicht möglich ist. </w:t>
      </w:r>
    </w:p>
    <w:p w14:paraId="7826606C" w14:textId="77777777" w:rsidR="00577145" w:rsidRPr="005677AF" w:rsidRDefault="00577145" w:rsidP="00D76229">
      <w:pPr>
        <w:pStyle w:val="Listenabsatz"/>
        <w:numPr>
          <w:ilvl w:val="0"/>
          <w:numId w:val="7"/>
        </w:numPr>
        <w:spacing w:line="360" w:lineRule="auto"/>
      </w:pPr>
      <w:r w:rsidRPr="005677AF">
        <w:t xml:space="preserve">Der vierte Prototyp ist der erste Schritt in Richtung Nutzerinteraktion. </w:t>
      </w:r>
      <w:r w:rsidR="00ED3543" w:rsidRPr="005677AF">
        <w:t xml:space="preserve">Die Benutzeroberfläche (GUI) </w:t>
      </w:r>
      <w:r w:rsidR="00B46055" w:rsidRPr="005677AF">
        <w:t>ermöglicht de</w:t>
      </w:r>
      <w:del w:id="600" w:author="Brendel, Marcus, BDF" w:date="2018-10-24T18:55:00Z">
        <w:r w:rsidR="00B46055" w:rsidRPr="005677AF" w:rsidDel="005D1894">
          <w:delText>n</w:delText>
        </w:r>
      </w:del>
      <w:ins w:id="601" w:author="Brendel, Marcus, BDF" w:date="2018-10-24T18:55:00Z">
        <w:r w:rsidR="005D1894" w:rsidRPr="005677AF">
          <w:t>m</w:t>
        </w:r>
      </w:ins>
      <w:r w:rsidR="00B46055" w:rsidRPr="005677AF">
        <w:t xml:space="preserve"> Nutzer nun das Einsehen seiner Termine in geordneter Form und die Eingabe neuer Termine über ein eigenes Fenster. </w:t>
      </w:r>
    </w:p>
    <w:p w14:paraId="734E0F49" w14:textId="0A7B2F69" w:rsidR="00EC32E8" w:rsidRPr="005677AF" w:rsidRDefault="00D70D48" w:rsidP="00EC32E8">
      <w:pPr>
        <w:pStyle w:val="Listenabsatz"/>
        <w:numPr>
          <w:ilvl w:val="0"/>
          <w:numId w:val="7"/>
        </w:numPr>
        <w:spacing w:line="360" w:lineRule="auto"/>
      </w:pPr>
      <w:ins w:id="602" w:author="Office2016S0116" w:date="2018-10-25T15:44:00Z">
        <w:r w:rsidRPr="005677AF">
          <w:t>Der fünfte Prototyp diente zur Verschönerung der GUI</w:t>
        </w:r>
      </w:ins>
      <w:del w:id="603" w:author="Office2016S0116" w:date="2018-10-25T15:44:00Z">
        <w:r w:rsidR="00EC32E8" w:rsidRPr="005677AF" w:rsidDel="00D70D48">
          <w:delText>Im fünften Prototyp soll die GUI verschönert werden</w:delText>
        </w:r>
      </w:del>
      <w:r w:rsidR="00EC32E8" w:rsidRPr="005677AF">
        <w:t>.</w:t>
      </w:r>
    </w:p>
    <w:p w14:paraId="14AD4DB2" w14:textId="0F723EAB" w:rsidR="00EC32E8" w:rsidRPr="005677AF" w:rsidRDefault="00EC32E8" w:rsidP="00EC32E8">
      <w:pPr>
        <w:pStyle w:val="Listenabsatz"/>
        <w:numPr>
          <w:ilvl w:val="0"/>
          <w:numId w:val="7"/>
        </w:numPr>
        <w:spacing w:line="360" w:lineRule="auto"/>
      </w:pPr>
      <w:r w:rsidRPr="005677AF">
        <w:t>Der sechste Prototyp umfasst</w:t>
      </w:r>
      <w:ins w:id="604" w:author="Office2016S0116" w:date="2018-10-25T15:45:00Z">
        <w:del w:id="605" w:author="Jutta" w:date="2018-10-26T17:23:00Z">
          <w:r w:rsidR="008052FA" w:rsidRPr="005677AF" w:rsidDel="00CB465D">
            <w:delText>e</w:delText>
          </w:r>
        </w:del>
      </w:ins>
      <w:r w:rsidRPr="005677AF">
        <w:t xml:space="preserve"> alle noch offenen </w:t>
      </w:r>
      <w:proofErr w:type="spellStart"/>
      <w:r w:rsidRPr="005677AF">
        <w:t>UserStories</w:t>
      </w:r>
      <w:proofErr w:type="spellEnd"/>
      <w:r w:rsidRPr="005677AF">
        <w:t>, die oben aufgeführt sind.</w:t>
      </w:r>
      <w:r w:rsidR="00732925" w:rsidRPr="005677AF">
        <w:t xml:space="preserve"> Auch Bugs, die im Laufe der Programmierung implementiert wurden, sollen gefixt werden. </w:t>
      </w:r>
      <w:r w:rsidR="00B73D0F" w:rsidRPr="005677AF">
        <w:t>Auch das Ausführen der Datei ohne die Entwicklungsumgebung soll ermöglicht werden.</w:t>
      </w:r>
    </w:p>
    <w:p w14:paraId="578A67F9" w14:textId="77777777" w:rsidR="009904D5" w:rsidRPr="005677AF" w:rsidDel="0090403C" w:rsidRDefault="009904D5" w:rsidP="00D76229">
      <w:pPr>
        <w:pStyle w:val="berschrift3"/>
        <w:spacing w:before="0" w:line="360" w:lineRule="auto"/>
        <w:rPr>
          <w:del w:id="606" w:author="Office2016S0116" w:date="2018-10-25T20:10:00Z"/>
        </w:rPr>
      </w:pPr>
      <w:bookmarkStart w:id="607" w:name="_Toc528588283"/>
      <w:r w:rsidRPr="005677AF">
        <w:t>Zeitliche Planung</w:t>
      </w:r>
      <w:bookmarkEnd w:id="607"/>
      <w:r w:rsidRPr="005677AF">
        <w:t xml:space="preserve"> </w:t>
      </w:r>
    </w:p>
    <w:p w14:paraId="73C3B224" w14:textId="77777777" w:rsidR="00602503" w:rsidRPr="00741728" w:rsidRDefault="00602503">
      <w:pPr>
        <w:pStyle w:val="berschrift3"/>
        <w:spacing w:before="0" w:line="360" w:lineRule="auto"/>
        <w:pPrChange w:id="608" w:author="Office2016S0116" w:date="2018-10-25T20:10:00Z">
          <w:pPr>
            <w:spacing w:line="360" w:lineRule="auto"/>
          </w:pPr>
        </w:pPrChange>
      </w:pPr>
    </w:p>
    <w:p w14:paraId="3596047E" w14:textId="763283C5" w:rsidR="007D1C29" w:rsidRPr="005677AF" w:rsidRDefault="00602503" w:rsidP="00D76229">
      <w:pPr>
        <w:spacing w:line="360" w:lineRule="auto"/>
        <w:rPr>
          <w:ins w:id="609" w:author="Office2016S0116" w:date="2018-10-25T20:03:00Z"/>
          <w:color w:val="000000" w:themeColor="text1"/>
        </w:rPr>
      </w:pPr>
      <w:r w:rsidRPr="005677AF">
        <w:rPr>
          <w:color w:val="000000" w:themeColor="text1"/>
        </w:rPr>
        <w:t xml:space="preserve">Die zeitliche Planung der Seminararbeit fand im Rahmen der zweiten Zwischenaufgabe </w:t>
      </w:r>
      <w:r w:rsidR="007D1C29" w:rsidRPr="005677AF">
        <w:rPr>
          <w:color w:val="000000" w:themeColor="text1"/>
        </w:rPr>
        <w:t xml:space="preserve">im W-Seminar </w:t>
      </w:r>
      <w:r w:rsidRPr="005677AF">
        <w:rPr>
          <w:color w:val="000000" w:themeColor="text1"/>
        </w:rPr>
        <w:t xml:space="preserve">statt. Hier war genau dies gewünscht.  Die </w:t>
      </w:r>
      <w:r w:rsidR="004E6F4B" w:rsidRPr="005677AF">
        <w:rPr>
          <w:color w:val="000000" w:themeColor="text1"/>
        </w:rPr>
        <w:t>Verfasser sollten</w:t>
      </w:r>
      <w:del w:id="610" w:author="Brendel, Marcus, BDF" w:date="2018-10-24T18:56:00Z">
        <w:r w:rsidR="004E6F4B" w:rsidRPr="005677AF" w:rsidDel="002C33ED">
          <w:rPr>
            <w:color w:val="000000" w:themeColor="text1"/>
          </w:rPr>
          <w:delText>,</w:delText>
        </w:r>
      </w:del>
      <w:r w:rsidRPr="005677AF">
        <w:rPr>
          <w:color w:val="000000" w:themeColor="text1"/>
        </w:rPr>
        <w:t xml:space="preserve"> die von ihnen bereits</w:t>
      </w:r>
      <w:r w:rsidR="004E6F4B" w:rsidRPr="005677AF">
        <w:rPr>
          <w:color w:val="000000" w:themeColor="text1"/>
        </w:rPr>
        <w:t xml:space="preserve"> aufgestellten Prototypen und Meilensteine mit Deadlines versehen. Das Ergebnis dieser</w:t>
      </w:r>
      <w:r w:rsidRPr="005677AF">
        <w:rPr>
          <w:color w:val="000000" w:themeColor="text1"/>
        </w:rPr>
        <w:t xml:space="preserve"> </w:t>
      </w:r>
      <w:r w:rsidR="00D53A82" w:rsidRPr="005677AF">
        <w:rPr>
          <w:color w:val="000000" w:themeColor="text1"/>
        </w:rPr>
        <w:t xml:space="preserve">Aufgabe war </w:t>
      </w:r>
      <w:del w:id="611" w:author="Jutta" w:date="2018-10-26T17:23:00Z">
        <w:r w:rsidR="00D53A82" w:rsidRPr="005677AF" w:rsidDel="009107DB">
          <w:rPr>
            <w:color w:val="000000" w:themeColor="text1"/>
          </w:rPr>
          <w:delText>folgendes</w:delText>
        </w:r>
      </w:del>
      <w:ins w:id="612" w:author="Jutta" w:date="2018-10-26T17:23:00Z">
        <w:r w:rsidR="009107DB">
          <w:rPr>
            <w:color w:val="000000" w:themeColor="text1"/>
          </w:rPr>
          <w:t>F</w:t>
        </w:r>
        <w:r w:rsidR="009107DB" w:rsidRPr="005677AF">
          <w:rPr>
            <w:color w:val="000000" w:themeColor="text1"/>
          </w:rPr>
          <w:t>olgendes</w:t>
        </w:r>
      </w:ins>
      <w:r w:rsidR="00D53A82" w:rsidRPr="005677AF">
        <w:rPr>
          <w:rStyle w:val="Funotenzeichen"/>
          <w:color w:val="000000" w:themeColor="text1"/>
        </w:rPr>
        <w:footnoteReference w:id="7"/>
      </w:r>
      <w:r w:rsidR="00D53A82" w:rsidRPr="005677AF">
        <w:rPr>
          <w:color w:val="000000" w:themeColor="text1"/>
        </w:rPr>
        <w:t>:</w:t>
      </w:r>
    </w:p>
    <w:tbl>
      <w:tblPr>
        <w:tblStyle w:val="Tabellenraster"/>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14" w:author="Office2016S0116" w:date="2018-10-28T21:31:00Z">
          <w:tblPr>
            <w:tblStyle w:val="Tabellenraster"/>
            <w:tblW w:w="0" w:type="auto"/>
            <w:tblLook w:val="04A0" w:firstRow="1" w:lastRow="0" w:firstColumn="1" w:lastColumn="0" w:noHBand="0" w:noVBand="1"/>
          </w:tblPr>
        </w:tblPrChange>
      </w:tblPr>
      <w:tblGrid>
        <w:gridCol w:w="4673"/>
        <w:gridCol w:w="5103"/>
        <w:tblGridChange w:id="615">
          <w:tblGrid>
            <w:gridCol w:w="4246"/>
            <w:gridCol w:w="4247"/>
          </w:tblGrid>
        </w:tblGridChange>
      </w:tblGrid>
      <w:tr w:rsidR="00A11D67" w14:paraId="2C79E3F2" w14:textId="77777777" w:rsidTr="00A11D67">
        <w:trPr>
          <w:ins w:id="616" w:author="Office2016S0116" w:date="2018-10-28T21:29:00Z"/>
        </w:trPr>
        <w:tc>
          <w:tcPr>
            <w:tcW w:w="4673" w:type="dxa"/>
            <w:tcPrChange w:id="617" w:author="Office2016S0116" w:date="2018-10-28T21:31:00Z">
              <w:tcPr>
                <w:tcW w:w="4246" w:type="dxa"/>
              </w:tcPr>
            </w:tcPrChange>
          </w:tcPr>
          <w:p w14:paraId="5B2A8E88" w14:textId="333695E4" w:rsidR="00A11D67" w:rsidRPr="005677AF" w:rsidRDefault="00A11D67" w:rsidP="00A11D67">
            <w:pPr>
              <w:pStyle w:val="Listenabsatz"/>
              <w:numPr>
                <w:ilvl w:val="0"/>
                <w:numId w:val="8"/>
              </w:numPr>
              <w:spacing w:line="360" w:lineRule="auto"/>
              <w:rPr>
                <w:ins w:id="618" w:author="Office2016S0116" w:date="2018-10-28T21:29:00Z"/>
                <w:color w:val="000000" w:themeColor="text1"/>
              </w:rPr>
            </w:pPr>
            <w:ins w:id="619" w:author="Office2016S0116" w:date="2018-10-28T21:29:00Z">
              <w:r w:rsidRPr="005677AF">
                <w:rPr>
                  <w:color w:val="000000" w:themeColor="text1"/>
                </w:rPr>
                <w:t xml:space="preserve">XML 100% verstehen: </w:t>
              </w:r>
            </w:ins>
            <w:ins w:id="620" w:author="Office2016S0116" w:date="2018-10-28T21:30:00Z">
              <w:r>
                <w:rPr>
                  <w:color w:val="000000" w:themeColor="text1"/>
                </w:rPr>
                <w:t xml:space="preserve">   </w:t>
              </w:r>
            </w:ins>
            <w:ins w:id="621" w:author="Office2016S0116" w:date="2018-10-28T21:29:00Z">
              <w:r w:rsidRPr="005677AF">
                <w:rPr>
                  <w:color w:val="000000" w:themeColor="text1"/>
                </w:rPr>
                <w:t>01.04.2018</w:t>
              </w:r>
            </w:ins>
          </w:p>
          <w:p w14:paraId="0AAAEC86" w14:textId="50CD216E" w:rsidR="00A11D67" w:rsidRPr="005677AF" w:rsidRDefault="00A11D67" w:rsidP="00A11D67">
            <w:pPr>
              <w:pStyle w:val="Listenabsatz"/>
              <w:numPr>
                <w:ilvl w:val="0"/>
                <w:numId w:val="8"/>
              </w:numPr>
              <w:spacing w:line="360" w:lineRule="auto"/>
              <w:rPr>
                <w:ins w:id="622" w:author="Office2016S0116" w:date="2018-10-28T21:29:00Z"/>
                <w:color w:val="000000" w:themeColor="text1"/>
              </w:rPr>
            </w:pPr>
            <w:ins w:id="623" w:author="Office2016S0116" w:date="2018-10-28T21:29:00Z">
              <w:r w:rsidRPr="005677AF">
                <w:rPr>
                  <w:color w:val="000000" w:themeColor="text1"/>
                </w:rPr>
                <w:t xml:space="preserve">Programm </w:t>
              </w:r>
              <w:r>
                <w:rPr>
                  <w:color w:val="000000" w:themeColor="text1"/>
                </w:rPr>
                <w:t>starten</w:t>
              </w:r>
              <w:r w:rsidRPr="005677AF">
                <w:rPr>
                  <w:color w:val="000000" w:themeColor="text1"/>
                </w:rPr>
                <w:t>:</w:t>
              </w:r>
              <w:r>
                <w:rPr>
                  <w:color w:val="000000" w:themeColor="text1"/>
                </w:rPr>
                <w:tab/>
                <w:t xml:space="preserve">     </w:t>
              </w:r>
              <w:r w:rsidRPr="005677AF">
                <w:rPr>
                  <w:color w:val="000000" w:themeColor="text1"/>
                </w:rPr>
                <w:t>01.04.2018</w:t>
              </w:r>
            </w:ins>
          </w:p>
          <w:p w14:paraId="5A40807C" w14:textId="5BDDCE88" w:rsidR="00A11D67" w:rsidRPr="005677AF" w:rsidRDefault="00A11D67" w:rsidP="00A11D67">
            <w:pPr>
              <w:pStyle w:val="Listenabsatz"/>
              <w:numPr>
                <w:ilvl w:val="0"/>
                <w:numId w:val="8"/>
              </w:numPr>
              <w:spacing w:line="360" w:lineRule="auto"/>
              <w:rPr>
                <w:ins w:id="624" w:author="Office2016S0116" w:date="2018-10-28T21:29:00Z"/>
                <w:color w:val="000000" w:themeColor="text1"/>
              </w:rPr>
            </w:pPr>
            <w:ins w:id="625" w:author="Office2016S0116" w:date="2018-10-28T21:29:00Z">
              <w:r w:rsidRPr="005677AF">
                <w:rPr>
                  <w:color w:val="000000" w:themeColor="text1"/>
                </w:rPr>
                <w:t>XML- Java Schnittstelle:</w:t>
              </w:r>
            </w:ins>
            <w:ins w:id="626" w:author="Office2016S0116" w:date="2018-10-28T21:30:00Z">
              <w:r>
                <w:rPr>
                  <w:color w:val="000000" w:themeColor="text1"/>
                </w:rPr>
                <w:t xml:space="preserve">  </w:t>
              </w:r>
            </w:ins>
            <w:ins w:id="627" w:author="Office2016S0116" w:date="2018-10-28T21:29:00Z">
              <w:r w:rsidRPr="005677AF">
                <w:rPr>
                  <w:color w:val="000000" w:themeColor="text1"/>
                </w:rPr>
                <w:t>13.04.2018</w:t>
              </w:r>
            </w:ins>
          </w:p>
          <w:p w14:paraId="778DEA89" w14:textId="6A818345" w:rsidR="00A11D67" w:rsidRPr="005677AF" w:rsidRDefault="00A11D67" w:rsidP="00A11D67">
            <w:pPr>
              <w:pStyle w:val="Listenabsatz"/>
              <w:numPr>
                <w:ilvl w:val="0"/>
                <w:numId w:val="8"/>
              </w:numPr>
              <w:spacing w:line="360" w:lineRule="auto"/>
              <w:rPr>
                <w:ins w:id="628" w:author="Office2016S0116" w:date="2018-10-28T21:29:00Z"/>
                <w:color w:val="000000" w:themeColor="text1"/>
              </w:rPr>
            </w:pPr>
            <w:ins w:id="629" w:author="Office2016S0116" w:date="2018-10-28T21:29:00Z">
              <w:r w:rsidRPr="005677AF">
                <w:rPr>
                  <w:color w:val="000000" w:themeColor="text1"/>
                </w:rPr>
                <w:t xml:space="preserve">Erster Prototyp: </w:t>
              </w:r>
              <w:r>
                <w:rPr>
                  <w:color w:val="000000" w:themeColor="text1"/>
                </w:rPr>
                <w:tab/>
              </w:r>
            </w:ins>
            <w:ins w:id="630" w:author="Office2016S0116" w:date="2018-10-28T21:30:00Z">
              <w:r>
                <w:rPr>
                  <w:color w:val="000000" w:themeColor="text1"/>
                </w:rPr>
                <w:t xml:space="preserve">      </w:t>
              </w:r>
            </w:ins>
            <w:ins w:id="631" w:author="Office2016S0116" w:date="2018-10-28T21:29:00Z">
              <w:r w:rsidRPr="005677AF">
                <w:rPr>
                  <w:color w:val="000000" w:themeColor="text1"/>
                </w:rPr>
                <w:t>15.04.2018</w:t>
              </w:r>
            </w:ins>
          </w:p>
          <w:p w14:paraId="1A6B93A4" w14:textId="43AC2916" w:rsidR="00A11D67" w:rsidRPr="005677AF" w:rsidRDefault="00A11D67" w:rsidP="00A11D67">
            <w:pPr>
              <w:pStyle w:val="Listenabsatz"/>
              <w:numPr>
                <w:ilvl w:val="0"/>
                <w:numId w:val="8"/>
              </w:numPr>
              <w:spacing w:line="360" w:lineRule="auto"/>
              <w:rPr>
                <w:ins w:id="632" w:author="Office2016S0116" w:date="2018-10-28T21:29:00Z"/>
                <w:color w:val="000000" w:themeColor="text1"/>
              </w:rPr>
            </w:pPr>
            <w:ins w:id="633" w:author="Office2016S0116" w:date="2018-10-28T21:29:00Z">
              <w:r w:rsidRPr="005677AF">
                <w:rPr>
                  <w:color w:val="000000" w:themeColor="text1"/>
                </w:rPr>
                <w:t xml:space="preserve">Zweiter Prototyp: </w:t>
              </w:r>
              <w:r>
                <w:rPr>
                  <w:color w:val="000000" w:themeColor="text1"/>
                </w:rPr>
                <w:tab/>
              </w:r>
            </w:ins>
            <w:ins w:id="634" w:author="Office2016S0116" w:date="2018-10-28T21:30:00Z">
              <w:r>
                <w:rPr>
                  <w:color w:val="000000" w:themeColor="text1"/>
                </w:rPr>
                <w:t xml:space="preserve">      </w:t>
              </w:r>
            </w:ins>
            <w:ins w:id="635" w:author="Office2016S0116" w:date="2018-10-28T21:29:00Z">
              <w:r w:rsidRPr="005677AF">
                <w:rPr>
                  <w:color w:val="000000" w:themeColor="text1"/>
                </w:rPr>
                <w:t>18.04.2018</w:t>
              </w:r>
            </w:ins>
          </w:p>
          <w:p w14:paraId="2C0BB673" w14:textId="36E5ED61" w:rsidR="00A11D67" w:rsidRPr="005677AF" w:rsidRDefault="00A11D67" w:rsidP="00A11D67">
            <w:pPr>
              <w:pStyle w:val="Listenabsatz"/>
              <w:numPr>
                <w:ilvl w:val="0"/>
                <w:numId w:val="8"/>
              </w:numPr>
              <w:spacing w:line="360" w:lineRule="auto"/>
              <w:rPr>
                <w:ins w:id="636" w:author="Office2016S0116" w:date="2018-10-28T21:29:00Z"/>
                <w:color w:val="000000" w:themeColor="text1"/>
              </w:rPr>
            </w:pPr>
            <w:ins w:id="637" w:author="Office2016S0116" w:date="2018-10-28T21:29:00Z">
              <w:r w:rsidRPr="005677AF">
                <w:rPr>
                  <w:color w:val="000000" w:themeColor="text1"/>
                </w:rPr>
                <w:t xml:space="preserve">Exposé: </w:t>
              </w:r>
              <w:r>
                <w:rPr>
                  <w:color w:val="000000" w:themeColor="text1"/>
                </w:rPr>
                <w:tab/>
              </w:r>
              <w:r>
                <w:rPr>
                  <w:color w:val="000000" w:themeColor="text1"/>
                </w:rPr>
                <w:tab/>
              </w:r>
            </w:ins>
            <w:ins w:id="638" w:author="Office2016S0116" w:date="2018-10-28T21:30:00Z">
              <w:r>
                <w:rPr>
                  <w:color w:val="000000" w:themeColor="text1"/>
                </w:rPr>
                <w:t xml:space="preserve">      </w:t>
              </w:r>
            </w:ins>
            <w:ins w:id="639" w:author="Office2016S0116" w:date="2018-10-28T21:29:00Z">
              <w:r w:rsidRPr="005677AF">
                <w:rPr>
                  <w:color w:val="000000" w:themeColor="text1"/>
                </w:rPr>
                <w:t>25.04.2018</w:t>
              </w:r>
            </w:ins>
          </w:p>
          <w:p w14:paraId="123E88C4" w14:textId="77777777" w:rsidR="00A11D67" w:rsidRDefault="00A11D67">
            <w:pPr>
              <w:pStyle w:val="Listenabsatz"/>
              <w:spacing w:line="360" w:lineRule="auto"/>
              <w:rPr>
                <w:ins w:id="640" w:author="Office2016S0116" w:date="2018-10-28T21:29:00Z"/>
                <w:color w:val="000000" w:themeColor="text1"/>
              </w:rPr>
              <w:pPrChange w:id="641" w:author="Office2016S0116" w:date="2018-10-28T21:29:00Z">
                <w:pPr>
                  <w:spacing w:line="360" w:lineRule="auto"/>
                </w:pPr>
              </w:pPrChange>
            </w:pPr>
          </w:p>
        </w:tc>
        <w:tc>
          <w:tcPr>
            <w:tcW w:w="5103" w:type="dxa"/>
            <w:tcPrChange w:id="642" w:author="Office2016S0116" w:date="2018-10-28T21:31:00Z">
              <w:tcPr>
                <w:tcW w:w="4247" w:type="dxa"/>
              </w:tcPr>
            </w:tcPrChange>
          </w:tcPr>
          <w:p w14:paraId="1937B805" w14:textId="6925E624" w:rsidR="00A11D67" w:rsidRPr="005677AF" w:rsidRDefault="00A11D67" w:rsidP="00A11D67">
            <w:pPr>
              <w:pStyle w:val="Listenabsatz"/>
              <w:numPr>
                <w:ilvl w:val="0"/>
                <w:numId w:val="8"/>
              </w:numPr>
              <w:spacing w:line="360" w:lineRule="auto"/>
              <w:rPr>
                <w:ins w:id="643" w:author="Office2016S0116" w:date="2018-10-28T21:30:00Z"/>
                <w:color w:val="000000" w:themeColor="text1"/>
              </w:rPr>
            </w:pPr>
            <w:ins w:id="644" w:author="Office2016S0116" w:date="2018-10-28T21:30:00Z">
              <w:r w:rsidRPr="005677AF">
                <w:rPr>
                  <w:color w:val="000000" w:themeColor="text1"/>
                </w:rPr>
                <w:t xml:space="preserve">Gliederung: </w:t>
              </w:r>
              <w:r>
                <w:rPr>
                  <w:color w:val="000000" w:themeColor="text1"/>
                </w:rPr>
                <w:tab/>
              </w:r>
              <w:r>
                <w:rPr>
                  <w:color w:val="000000" w:themeColor="text1"/>
                </w:rPr>
                <w:tab/>
              </w:r>
              <w:r w:rsidRPr="005677AF">
                <w:rPr>
                  <w:color w:val="000000" w:themeColor="text1"/>
                </w:rPr>
                <w:t>25.04.2018</w:t>
              </w:r>
            </w:ins>
          </w:p>
          <w:p w14:paraId="099B5D21" w14:textId="6DFAD9BA" w:rsidR="00A11D67" w:rsidRPr="005677AF" w:rsidRDefault="00A11D67" w:rsidP="00A11D67">
            <w:pPr>
              <w:pStyle w:val="Listenabsatz"/>
              <w:numPr>
                <w:ilvl w:val="0"/>
                <w:numId w:val="8"/>
              </w:numPr>
              <w:spacing w:line="360" w:lineRule="auto"/>
              <w:rPr>
                <w:ins w:id="645" w:author="Office2016S0116" w:date="2018-10-28T21:30:00Z"/>
                <w:color w:val="000000" w:themeColor="text1"/>
              </w:rPr>
            </w:pPr>
            <w:ins w:id="646" w:author="Office2016S0116" w:date="2018-10-28T21:30:00Z">
              <w:r w:rsidRPr="005677AF">
                <w:rPr>
                  <w:color w:val="000000" w:themeColor="text1"/>
                </w:rPr>
                <w:t xml:space="preserve">Dritter Prototyp: </w:t>
              </w:r>
              <w:r>
                <w:rPr>
                  <w:color w:val="000000" w:themeColor="text1"/>
                </w:rPr>
                <w:tab/>
              </w:r>
              <w:r w:rsidRPr="005677AF">
                <w:rPr>
                  <w:color w:val="000000" w:themeColor="text1"/>
                </w:rPr>
                <w:t>02.05.2018</w:t>
              </w:r>
            </w:ins>
          </w:p>
          <w:p w14:paraId="28506F24" w14:textId="4B7FAEEE" w:rsidR="00A11D67" w:rsidRPr="005677AF" w:rsidRDefault="00A11D67" w:rsidP="00A11D67">
            <w:pPr>
              <w:pStyle w:val="Listenabsatz"/>
              <w:numPr>
                <w:ilvl w:val="0"/>
                <w:numId w:val="8"/>
              </w:numPr>
              <w:spacing w:line="360" w:lineRule="auto"/>
              <w:rPr>
                <w:ins w:id="647" w:author="Office2016S0116" w:date="2018-10-28T21:30:00Z"/>
                <w:color w:val="000000" w:themeColor="text1"/>
              </w:rPr>
            </w:pPr>
            <w:ins w:id="648" w:author="Office2016S0116" w:date="2018-10-28T21:30:00Z">
              <w:r w:rsidRPr="005677AF">
                <w:rPr>
                  <w:color w:val="000000" w:themeColor="text1"/>
                </w:rPr>
                <w:t xml:space="preserve">Erste GUI: </w:t>
              </w:r>
              <w:r>
                <w:rPr>
                  <w:color w:val="000000" w:themeColor="text1"/>
                </w:rPr>
                <w:tab/>
              </w:r>
              <w:r>
                <w:rPr>
                  <w:color w:val="000000" w:themeColor="text1"/>
                </w:rPr>
                <w:tab/>
              </w:r>
              <w:r w:rsidRPr="005677AF">
                <w:rPr>
                  <w:color w:val="000000" w:themeColor="text1"/>
                </w:rPr>
                <w:t>17.05.20</w:t>
              </w:r>
              <w:r>
                <w:rPr>
                  <w:color w:val="000000" w:themeColor="text1"/>
                </w:rPr>
                <w:t>1</w:t>
              </w:r>
              <w:r w:rsidRPr="005677AF">
                <w:rPr>
                  <w:color w:val="000000" w:themeColor="text1"/>
                </w:rPr>
                <w:t>8</w:t>
              </w:r>
            </w:ins>
          </w:p>
          <w:p w14:paraId="30C47BBD" w14:textId="7C66ABC3" w:rsidR="00A11D67" w:rsidRPr="005677AF" w:rsidRDefault="00A11D67" w:rsidP="00A11D67">
            <w:pPr>
              <w:pStyle w:val="Listenabsatz"/>
              <w:numPr>
                <w:ilvl w:val="0"/>
                <w:numId w:val="8"/>
              </w:numPr>
              <w:spacing w:line="360" w:lineRule="auto"/>
              <w:rPr>
                <w:ins w:id="649" w:author="Office2016S0116" w:date="2018-10-28T21:30:00Z"/>
                <w:color w:val="000000" w:themeColor="text1"/>
              </w:rPr>
            </w:pPr>
            <w:ins w:id="650" w:author="Office2016S0116" w:date="2018-10-28T21:30:00Z">
              <w:r w:rsidRPr="005677AF">
                <w:rPr>
                  <w:color w:val="000000" w:themeColor="text1"/>
                </w:rPr>
                <w:t xml:space="preserve">Vierter Prototyp: </w:t>
              </w:r>
              <w:r>
                <w:rPr>
                  <w:color w:val="000000" w:themeColor="text1"/>
                </w:rPr>
                <w:tab/>
              </w:r>
              <w:r w:rsidRPr="005677AF">
                <w:rPr>
                  <w:color w:val="000000" w:themeColor="text1"/>
                </w:rPr>
                <w:t>16.05.2018</w:t>
              </w:r>
            </w:ins>
          </w:p>
          <w:p w14:paraId="7CCBDC52" w14:textId="09D846BD" w:rsidR="00A11D67" w:rsidRPr="005677AF" w:rsidRDefault="00A11D67" w:rsidP="00A11D67">
            <w:pPr>
              <w:pStyle w:val="Listenabsatz"/>
              <w:numPr>
                <w:ilvl w:val="0"/>
                <w:numId w:val="8"/>
              </w:numPr>
              <w:spacing w:line="360" w:lineRule="auto"/>
              <w:rPr>
                <w:ins w:id="651" w:author="Office2016S0116" w:date="2018-10-28T21:30:00Z"/>
                <w:color w:val="000000" w:themeColor="text1"/>
              </w:rPr>
            </w:pPr>
            <w:ins w:id="652" w:author="Office2016S0116" w:date="2018-10-28T21:30:00Z">
              <w:r w:rsidRPr="005677AF">
                <w:rPr>
                  <w:color w:val="000000" w:themeColor="text1"/>
                </w:rPr>
                <w:t xml:space="preserve">Fünfter Prototyp: </w:t>
              </w:r>
              <w:r>
                <w:rPr>
                  <w:color w:val="000000" w:themeColor="text1"/>
                </w:rPr>
                <w:tab/>
              </w:r>
              <w:r w:rsidRPr="005677AF">
                <w:rPr>
                  <w:color w:val="000000" w:themeColor="text1"/>
                </w:rPr>
                <w:t>23.05.2018</w:t>
              </w:r>
            </w:ins>
          </w:p>
          <w:p w14:paraId="33D02DC0" w14:textId="491E6D8B" w:rsidR="00A11D67" w:rsidRPr="00CE63F0" w:rsidRDefault="00A11D67" w:rsidP="00A11D67">
            <w:pPr>
              <w:pStyle w:val="Listenabsatz"/>
              <w:numPr>
                <w:ilvl w:val="0"/>
                <w:numId w:val="8"/>
              </w:numPr>
              <w:spacing w:line="360" w:lineRule="auto"/>
              <w:rPr>
                <w:ins w:id="653" w:author="Office2016S0116" w:date="2018-10-28T21:30:00Z"/>
                <w:color w:val="000000" w:themeColor="text1"/>
              </w:rPr>
            </w:pPr>
            <w:ins w:id="654" w:author="Office2016S0116" w:date="2018-10-28T21:30:00Z">
              <w:r w:rsidRPr="005677AF">
                <w:rPr>
                  <w:color w:val="000000" w:themeColor="text1"/>
                </w:rPr>
                <w:t xml:space="preserve">Sechster Prototyp: </w:t>
              </w:r>
              <w:r>
                <w:rPr>
                  <w:color w:val="000000" w:themeColor="text1"/>
                </w:rPr>
                <w:tab/>
              </w:r>
              <w:r w:rsidRPr="005677AF">
                <w:rPr>
                  <w:color w:val="000000" w:themeColor="text1"/>
                </w:rPr>
                <w:t>15.06.2018</w:t>
              </w:r>
            </w:ins>
          </w:p>
          <w:p w14:paraId="5477F13F" w14:textId="2F5D3FC5" w:rsidR="00A11D67" w:rsidRPr="00CE63F0" w:rsidRDefault="00A11D67" w:rsidP="00A11D67">
            <w:pPr>
              <w:pStyle w:val="Listenabsatz"/>
              <w:numPr>
                <w:ilvl w:val="0"/>
                <w:numId w:val="8"/>
              </w:numPr>
              <w:spacing w:line="360" w:lineRule="auto"/>
              <w:rPr>
                <w:ins w:id="655" w:author="Office2016S0116" w:date="2018-10-28T21:30:00Z"/>
                <w:color w:val="000000" w:themeColor="text1"/>
              </w:rPr>
            </w:pPr>
            <w:ins w:id="656" w:author="Office2016S0116" w:date="2018-10-28T21:30:00Z">
              <w:r w:rsidRPr="005677AF">
                <w:rPr>
                  <w:color w:val="000000" w:themeColor="text1"/>
                </w:rPr>
                <w:t xml:space="preserve">Probekapitel: </w:t>
              </w:r>
              <w:r>
                <w:rPr>
                  <w:color w:val="000000" w:themeColor="text1"/>
                </w:rPr>
                <w:tab/>
              </w:r>
              <w:r>
                <w:rPr>
                  <w:color w:val="000000" w:themeColor="text1"/>
                </w:rPr>
                <w:tab/>
              </w:r>
              <w:r w:rsidRPr="005677AF">
                <w:rPr>
                  <w:color w:val="000000" w:themeColor="text1"/>
                </w:rPr>
                <w:t>11.07.2018</w:t>
              </w:r>
            </w:ins>
          </w:p>
          <w:p w14:paraId="0411731D" w14:textId="77777777" w:rsidR="00A11D67" w:rsidRDefault="00A11D67">
            <w:pPr>
              <w:spacing w:line="360" w:lineRule="auto"/>
              <w:rPr>
                <w:ins w:id="657" w:author="Office2016S0116" w:date="2018-10-28T21:29:00Z"/>
                <w:color w:val="000000" w:themeColor="text1"/>
              </w:rPr>
            </w:pPr>
          </w:p>
        </w:tc>
      </w:tr>
    </w:tbl>
    <w:p w14:paraId="1EB2B0AC" w14:textId="60AA9992" w:rsidR="00F70CB9" w:rsidRPr="00A85AC2" w:rsidDel="00A11D67" w:rsidRDefault="00C71059">
      <w:pPr>
        <w:pStyle w:val="Listenabsatz"/>
        <w:numPr>
          <w:ilvl w:val="0"/>
          <w:numId w:val="8"/>
        </w:numPr>
        <w:spacing w:line="360" w:lineRule="auto"/>
        <w:rPr>
          <w:del w:id="658" w:author="Office2016S0116" w:date="2018-10-28T21:29:00Z"/>
          <w:color w:val="000000" w:themeColor="text1"/>
          <w:rPrChange w:id="659" w:author="Office2016S0116" w:date="2018-10-25T20:49:00Z">
            <w:rPr>
              <w:del w:id="660" w:author="Office2016S0116" w:date="2018-10-28T21:29:00Z"/>
            </w:rPr>
          </w:rPrChange>
        </w:rPr>
        <w:pPrChange w:id="661" w:author="Office2016S0116" w:date="2018-10-25T20:49:00Z">
          <w:pPr>
            <w:spacing w:line="360" w:lineRule="auto"/>
          </w:pPr>
        </w:pPrChange>
      </w:pPr>
      <w:ins w:id="662" w:author="Office2016S0116" w:date="2018-10-26T15:22:00Z">
        <w:r>
          <w:rPr>
            <w:noProof/>
            <w:lang w:eastAsia="de-DE"/>
          </w:rPr>
          <w:drawing>
            <wp:anchor distT="0" distB="0" distL="114300" distR="114300" simplePos="0" relativeHeight="251680768" behindDoc="0" locked="0" layoutInCell="1" allowOverlap="1" wp14:anchorId="00597DD2" wp14:editId="2BCB54AD">
              <wp:simplePos x="0" y="0"/>
              <wp:positionH relativeFrom="column">
                <wp:posOffset>3361690</wp:posOffset>
              </wp:positionH>
              <wp:positionV relativeFrom="paragraph">
                <wp:posOffset>1352232</wp:posOffset>
              </wp:positionV>
              <wp:extent cx="2913636" cy="4657725"/>
              <wp:effectExtent l="0" t="0" r="1270" b="0"/>
              <wp:wrapNone/>
              <wp:docPr id="12" name="Grafik 12" descr="Ein Bild, das Text, Karte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lassendiagramm_vereinfacht_hoch.PNG"/>
                      <pic:cNvPicPr/>
                    </pic:nvPicPr>
                    <pic:blipFill rotWithShape="1">
                      <a:blip r:embed="rId18">
                        <a:extLst>
                          <a:ext uri="{28A0092B-C50C-407E-A947-70E740481C1C}">
                            <a14:useLocalDpi xmlns:a14="http://schemas.microsoft.com/office/drawing/2010/main" val="0"/>
                          </a:ext>
                        </a:extLst>
                      </a:blip>
                      <a:srcRect l="1642"/>
                      <a:stretch/>
                    </pic:blipFill>
                    <pic:spPr bwMode="auto">
                      <a:xfrm>
                        <a:off x="0" y="0"/>
                        <a:ext cx="2913636" cy="4657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663" w:author="Jutta" w:date="2018-10-26T17:24:00Z">
        <w:del w:id="664" w:author="Office2016S0116" w:date="2018-10-28T21:29:00Z">
          <w:r w:rsidR="009107DB" w:rsidDel="00A11D67">
            <w:rPr>
              <w:color w:val="000000" w:themeColor="text1"/>
            </w:rPr>
            <w:tab/>
            <w:delText>starten</w:delText>
          </w:r>
          <w:r w:rsidR="009107DB" w:rsidDel="00A11D67">
            <w:rPr>
              <w:color w:val="000000" w:themeColor="text1"/>
            </w:rPr>
            <w:tab/>
          </w:r>
          <w:r w:rsidR="009107DB" w:rsidDel="00A11D67">
            <w:rPr>
              <w:color w:val="000000" w:themeColor="text1"/>
            </w:rPr>
            <w:tab/>
          </w:r>
          <w:r w:rsidR="009107DB" w:rsidDel="00A11D67">
            <w:rPr>
              <w:color w:val="000000" w:themeColor="text1"/>
            </w:rPr>
            <w:tab/>
          </w:r>
          <w:r w:rsidR="009107DB" w:rsidDel="00A11D67">
            <w:rPr>
              <w:color w:val="000000" w:themeColor="text1"/>
            </w:rPr>
            <w:tab/>
          </w:r>
          <w:r w:rsidR="009107DB" w:rsidDel="00A11D67">
            <w:rPr>
              <w:color w:val="000000" w:themeColor="text1"/>
            </w:rPr>
            <w:tab/>
          </w:r>
          <w:r w:rsidR="009107DB" w:rsidDel="00A11D67">
            <w:rPr>
              <w:color w:val="000000" w:themeColor="text1"/>
            </w:rPr>
            <w:tab/>
          </w:r>
          <w:r w:rsidR="009107DB" w:rsidDel="00A11D67">
            <w:rPr>
              <w:color w:val="000000" w:themeColor="text1"/>
            </w:rPr>
            <w:tab/>
          </w:r>
          <w:r w:rsidR="009107DB" w:rsidDel="00A11D67">
            <w:rPr>
              <w:color w:val="000000" w:themeColor="text1"/>
            </w:rPr>
            <w:tab/>
          </w:r>
          <w:r w:rsidR="009107DB" w:rsidDel="00A11D67">
            <w:rPr>
              <w:color w:val="000000" w:themeColor="text1"/>
            </w:rPr>
            <w:tab/>
          </w:r>
          <w:r w:rsidR="009107DB" w:rsidDel="00A11D67">
            <w:rPr>
              <w:color w:val="000000" w:themeColor="text1"/>
            </w:rPr>
            <w:tab/>
          </w:r>
          <w:r w:rsidR="009107DB" w:rsidDel="00A11D67">
            <w:rPr>
              <w:color w:val="000000" w:themeColor="text1"/>
            </w:rPr>
            <w:tab/>
          </w:r>
          <w:r w:rsidR="009107DB" w:rsidDel="00A11D67">
            <w:rPr>
              <w:color w:val="000000" w:themeColor="text1"/>
            </w:rPr>
            <w:tab/>
          </w:r>
          <w:r w:rsidR="009107DB" w:rsidDel="00A11D67">
            <w:rPr>
              <w:color w:val="000000" w:themeColor="text1"/>
            </w:rPr>
            <w:tab/>
          </w:r>
          <w:r w:rsidR="009107DB" w:rsidDel="00A11D67">
            <w:rPr>
              <w:color w:val="000000" w:themeColor="text1"/>
            </w:rPr>
            <w:tab/>
          </w:r>
          <w:r w:rsidR="009107DB" w:rsidDel="00A11D67">
            <w:rPr>
              <w:color w:val="000000" w:themeColor="text1"/>
            </w:rPr>
            <w:tab/>
          </w:r>
          <w:r w:rsidR="009107DB" w:rsidDel="00A11D67">
            <w:rPr>
              <w:color w:val="000000" w:themeColor="text1"/>
            </w:rPr>
            <w:tab/>
          </w:r>
          <w:r w:rsidR="009107DB" w:rsidDel="00A11D67">
            <w:rPr>
              <w:color w:val="000000" w:themeColor="text1"/>
            </w:rPr>
            <w:tab/>
            <w:delText>1</w:delText>
          </w:r>
          <w:r w:rsidR="009107DB" w:rsidDel="00A11D67">
            <w:rPr>
              <w:color w:val="000000" w:themeColor="text1"/>
            </w:rPr>
            <w:tab/>
          </w:r>
          <w:r w:rsidR="009107DB" w:rsidDel="00A11D67">
            <w:rPr>
              <w:color w:val="000000" w:themeColor="text1"/>
            </w:rPr>
            <w:tab/>
          </w:r>
          <w:r w:rsidR="009107DB" w:rsidDel="00A11D67">
            <w:rPr>
              <w:color w:val="000000" w:themeColor="text1"/>
            </w:rPr>
            <w:tab/>
          </w:r>
          <w:r w:rsidR="009107DB" w:rsidDel="00A11D67">
            <w:rPr>
              <w:color w:val="000000" w:themeColor="text1"/>
            </w:rPr>
            <w:tab/>
          </w:r>
          <w:r w:rsidR="009107DB" w:rsidDel="00A11D67">
            <w:rPr>
              <w:color w:val="000000" w:themeColor="text1"/>
            </w:rPr>
            <w:tab/>
          </w:r>
          <w:r w:rsidR="009107DB" w:rsidDel="00A11D67">
            <w:rPr>
              <w:color w:val="000000" w:themeColor="text1"/>
            </w:rPr>
            <w:tab/>
          </w:r>
          <w:r w:rsidR="009107DB" w:rsidDel="00A11D67">
            <w:rPr>
              <w:color w:val="000000" w:themeColor="text1"/>
            </w:rPr>
            <w:tab/>
          </w:r>
          <w:r w:rsidR="009107DB" w:rsidDel="00A11D67">
            <w:rPr>
              <w:color w:val="000000" w:themeColor="text1"/>
            </w:rPr>
            <w:tab/>
          </w:r>
          <w:r w:rsidR="009107DB" w:rsidDel="00A11D67">
            <w:rPr>
              <w:color w:val="000000" w:themeColor="text1"/>
            </w:rPr>
            <w:tab/>
          </w:r>
        </w:del>
      </w:ins>
    </w:p>
    <w:p w14:paraId="57372186" w14:textId="7A498248" w:rsidR="00D41565" w:rsidRPr="005677AF" w:rsidDel="0000477E" w:rsidRDefault="00D41565" w:rsidP="00D76229">
      <w:pPr>
        <w:spacing w:line="360" w:lineRule="auto"/>
        <w:rPr>
          <w:del w:id="665" w:author="Office2016S0116" w:date="2018-10-25T20:10:00Z"/>
        </w:rPr>
      </w:pPr>
      <w:r w:rsidRPr="005677AF">
        <w:t xml:space="preserve">Es ist zu erkennen, dass die zeitliche Planung </w:t>
      </w:r>
      <w:ins w:id="666" w:author="Office2016S0116" w:date="2018-10-28T21:31:00Z">
        <w:r w:rsidR="00A11D67">
          <w:t xml:space="preserve">deutlich </w:t>
        </w:r>
      </w:ins>
      <w:del w:id="667" w:author="Brendel, Marcus, BDF" w:date="2018-10-24T18:57:00Z">
        <w:r w:rsidRPr="005677AF" w:rsidDel="002C33ED">
          <w:delText xml:space="preserve">einige Zeit </w:delText>
        </w:r>
      </w:del>
      <w:r w:rsidRPr="005677AF">
        <w:t>vor de</w:t>
      </w:r>
      <w:r w:rsidR="00C5548E" w:rsidRPr="005677AF">
        <w:t>m</w:t>
      </w:r>
      <w:r w:rsidRPr="005677AF">
        <w:t xml:space="preserve"> Abgabe</w:t>
      </w:r>
      <w:r w:rsidR="00C5548E" w:rsidRPr="005677AF">
        <w:t xml:space="preserve">termin </w:t>
      </w:r>
      <w:r w:rsidRPr="005677AF">
        <w:t>der Seminararbeit endet. Die</w:t>
      </w:r>
      <w:del w:id="668" w:author="Brendel, Marcus, BDF" w:date="2018-10-24T18:57:00Z">
        <w:r w:rsidRPr="005677AF" w:rsidDel="002C33ED">
          <w:delText>se</w:delText>
        </w:r>
      </w:del>
      <w:r w:rsidRPr="005677AF">
        <w:t xml:space="preserve"> Zeit</w:t>
      </w:r>
      <w:r w:rsidR="00C5548E" w:rsidRPr="005677AF">
        <w:t>spanne</w:t>
      </w:r>
      <w:r w:rsidRPr="005677AF">
        <w:t xml:space="preserve"> </w:t>
      </w:r>
      <w:ins w:id="669" w:author="Brendel, Marcus, BDF" w:date="2018-10-24T18:57:00Z">
        <w:r w:rsidR="002C33ED" w:rsidRPr="005677AF">
          <w:t xml:space="preserve">bis zum Abgabetermin </w:t>
        </w:r>
      </w:ins>
      <w:r w:rsidRPr="005677AF">
        <w:t xml:space="preserve">dient als </w:t>
      </w:r>
      <w:r w:rsidR="00C5548E" w:rsidRPr="005677AF">
        <w:t>„</w:t>
      </w:r>
      <w:r w:rsidRPr="005677AF">
        <w:t>Puffer</w:t>
      </w:r>
      <w:r w:rsidR="00C5548E" w:rsidRPr="005677AF">
        <w:t>“</w:t>
      </w:r>
      <w:r w:rsidRPr="005677AF">
        <w:t>. Für den Fall, dass mal eine Klausur</w:t>
      </w:r>
      <w:del w:id="670" w:author="Brendel, Marcus, BDF" w:date="2018-10-24T18:57:00Z">
        <w:r w:rsidRPr="005677AF" w:rsidDel="002C33ED">
          <w:delText>,</w:delText>
        </w:r>
      </w:del>
      <w:r w:rsidRPr="005677AF">
        <w:t xml:space="preserve"> oder andere wichtige </w:t>
      </w:r>
      <w:r w:rsidR="00C5548E" w:rsidRPr="005677AF">
        <w:t>Termine</w:t>
      </w:r>
      <w:r w:rsidRPr="005677AF">
        <w:t xml:space="preserve"> Priorität haben und </w:t>
      </w:r>
      <w:r w:rsidR="00C5548E" w:rsidRPr="005677AF">
        <w:t>daher</w:t>
      </w:r>
      <w:r w:rsidRPr="005677AF">
        <w:t xml:space="preserve"> nicht </w:t>
      </w:r>
      <w:r w:rsidR="00C5548E" w:rsidRPr="005677AF">
        <w:t xml:space="preserve">an der Seminararbeit </w:t>
      </w:r>
      <w:r w:rsidRPr="005677AF">
        <w:t>gearbeitet werden kann, bleibt immer noch genug Zeit</w:t>
      </w:r>
      <w:r w:rsidR="00C5548E" w:rsidRPr="005677AF">
        <w:t>,</w:t>
      </w:r>
      <w:r w:rsidRPr="005677AF">
        <w:t xml:space="preserve"> um die noch ausstehende Arbeit nachzuholen. Dies soll </w:t>
      </w:r>
      <w:ins w:id="671" w:author="Brendel, Marcus, BDF" w:date="2018-10-24T18:58:00Z">
        <w:r w:rsidR="002C33ED" w:rsidRPr="005677AF">
          <w:t xml:space="preserve">dazu </w:t>
        </w:r>
      </w:ins>
      <w:r w:rsidRPr="005677AF">
        <w:t>dienen</w:t>
      </w:r>
      <w:ins w:id="672" w:author="Brendel, Marcus, BDF" w:date="2018-10-24T18:58:00Z">
        <w:r w:rsidR="002C33ED" w:rsidRPr="005677AF">
          <w:t>,</w:t>
        </w:r>
      </w:ins>
      <w:r w:rsidRPr="005677AF">
        <w:t xml:space="preserve"> </w:t>
      </w:r>
      <w:del w:id="673" w:author="Brendel, Marcus, BDF" w:date="2018-10-24T18:58:00Z">
        <w:r w:rsidRPr="005677AF" w:rsidDel="002C33ED">
          <w:delText xml:space="preserve">um </w:delText>
        </w:r>
      </w:del>
      <w:r w:rsidRPr="005677AF">
        <w:t xml:space="preserve">Stress zu vermeiden. </w:t>
      </w:r>
    </w:p>
    <w:p w14:paraId="790E0404" w14:textId="60DE1F76" w:rsidR="002C33ED" w:rsidRPr="005677AF" w:rsidRDefault="002C33ED">
      <w:pPr>
        <w:spacing w:line="360" w:lineRule="auto"/>
        <w:rPr>
          <w:ins w:id="674" w:author="Brendel, Marcus, BDF" w:date="2018-10-24T18:58:00Z"/>
          <w:rFonts w:asciiTheme="majorHAnsi" w:eastAsiaTheme="majorEastAsia" w:hAnsiTheme="majorHAnsi" w:cstheme="majorBidi"/>
          <w:color w:val="2F5496" w:themeColor="accent1" w:themeShade="BF"/>
          <w:sz w:val="26"/>
          <w:szCs w:val="26"/>
        </w:rPr>
        <w:pPrChange w:id="675" w:author="Office2016S0116" w:date="2018-10-25T20:10:00Z">
          <w:pPr/>
        </w:pPrChange>
      </w:pPr>
      <w:ins w:id="676" w:author="Brendel, Marcus, BDF" w:date="2018-10-24T18:58:00Z">
        <w:del w:id="677" w:author="Office2016S0116" w:date="2018-10-25T20:10:00Z">
          <w:r w:rsidRPr="005677AF" w:rsidDel="0000477E">
            <w:br w:type="page"/>
          </w:r>
        </w:del>
      </w:ins>
    </w:p>
    <w:p w14:paraId="29BD14B3" w14:textId="7C326447" w:rsidR="00FA06AA" w:rsidRPr="005677AF" w:rsidRDefault="00FA06AA" w:rsidP="00D76229">
      <w:pPr>
        <w:pStyle w:val="berschrift2"/>
        <w:spacing w:before="0" w:line="360" w:lineRule="auto"/>
      </w:pPr>
      <w:bookmarkStart w:id="678" w:name="_Toc528588284"/>
      <w:r w:rsidRPr="005677AF">
        <w:t>Zusammenarbeit der Klassen (Klassendiagramm)</w:t>
      </w:r>
      <w:bookmarkEnd w:id="678"/>
    </w:p>
    <w:p w14:paraId="55CFEB9F" w14:textId="5FB8B406" w:rsidR="003B21F6" w:rsidRPr="005677AF" w:rsidDel="0022353F" w:rsidRDefault="00AD4F36">
      <w:pPr>
        <w:spacing w:line="360" w:lineRule="auto"/>
        <w:ind w:right="3402"/>
        <w:rPr>
          <w:del w:id="679" w:author="Office2016S0116" w:date="2018-10-25T20:10:00Z"/>
        </w:rPr>
        <w:pPrChange w:id="680" w:author="Office2016S0116" w:date="2018-10-26T15:18:00Z">
          <w:pPr>
            <w:spacing w:line="360" w:lineRule="auto"/>
          </w:pPr>
        </w:pPrChange>
      </w:pPr>
      <w:ins w:id="681" w:author="Office2016S0116" w:date="2018-10-26T15:27:00Z">
        <w:r>
          <w:rPr>
            <w:noProof/>
            <w:lang w:eastAsia="de-DE"/>
          </w:rPr>
          <mc:AlternateContent>
            <mc:Choice Requires="wps">
              <w:drawing>
                <wp:anchor distT="0" distB="0" distL="114300" distR="114300" simplePos="0" relativeHeight="251689984" behindDoc="0" locked="0" layoutInCell="1" allowOverlap="1" wp14:anchorId="4512CD4E" wp14:editId="479F1346">
                  <wp:simplePos x="0" y="0"/>
                  <wp:positionH relativeFrom="margin">
                    <wp:posOffset>3271520</wp:posOffset>
                  </wp:positionH>
                  <wp:positionV relativeFrom="paragraph">
                    <wp:posOffset>487997</wp:posOffset>
                  </wp:positionV>
                  <wp:extent cx="923925" cy="469265"/>
                  <wp:effectExtent l="0" t="0" r="28575" b="26035"/>
                  <wp:wrapNone/>
                  <wp:docPr id="19" name="Rechteck 19"/>
                  <wp:cNvGraphicFramePr/>
                  <a:graphic xmlns:a="http://schemas.openxmlformats.org/drawingml/2006/main">
                    <a:graphicData uri="http://schemas.microsoft.com/office/word/2010/wordprocessingShape">
                      <wps:wsp>
                        <wps:cNvSpPr/>
                        <wps:spPr>
                          <a:xfrm>
                            <a:off x="0" y="0"/>
                            <a:ext cx="923925" cy="469265"/>
                          </a:xfrm>
                          <a:prstGeom prst="rect">
                            <a:avLst/>
                          </a:prstGeom>
                          <a:noFill/>
                          <a:ln w="1905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FC706" id="Rechteck 19" o:spid="_x0000_s1026" style="position:absolute;margin-left:257.6pt;margin-top:38.4pt;width:72.75pt;height:36.9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" filled="f" strokecolor="#ffd966 [1943]" strokeweight="1.5pt">
                  <w10:wrap anchorx="margin"/>
                </v:rect>
              </w:pict>
            </mc:Fallback>
          </mc:AlternateContent>
        </w:r>
      </w:ins>
      <w:ins w:id="682" w:author="Office2016S0116" w:date="2018-10-26T15:24:00Z">
        <w:r w:rsidR="00C71059">
          <w:rPr>
            <w:noProof/>
            <w:lang w:eastAsia="de-DE"/>
          </w:rPr>
          <mc:AlternateContent>
            <mc:Choice Requires="wps">
              <w:drawing>
                <wp:anchor distT="0" distB="0" distL="114300" distR="114300" simplePos="0" relativeHeight="251683840" behindDoc="0" locked="0" layoutInCell="1" allowOverlap="1" wp14:anchorId="5AA3AEF0" wp14:editId="520C348E">
                  <wp:simplePos x="0" y="0"/>
                  <wp:positionH relativeFrom="column">
                    <wp:posOffset>3795395</wp:posOffset>
                  </wp:positionH>
                  <wp:positionV relativeFrom="paragraph">
                    <wp:posOffset>1965960</wp:posOffset>
                  </wp:positionV>
                  <wp:extent cx="2229188" cy="1817979"/>
                  <wp:effectExtent l="0" t="0" r="19050" b="11430"/>
                  <wp:wrapNone/>
                  <wp:docPr id="14" name="Rechteck 14"/>
                  <wp:cNvGraphicFramePr/>
                  <a:graphic xmlns:a="http://schemas.openxmlformats.org/drawingml/2006/main">
                    <a:graphicData uri="http://schemas.microsoft.com/office/word/2010/wordprocessingShape">
                      <wps:wsp>
                        <wps:cNvSpPr/>
                        <wps:spPr>
                          <a:xfrm>
                            <a:off x="0" y="0"/>
                            <a:ext cx="2229188" cy="1817979"/>
                          </a:xfrm>
                          <a:prstGeom prst="rect">
                            <a:avLst/>
                          </a:prstGeom>
                          <a:noFill/>
                          <a:ln w="19050">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AEC28" id="Rechteck 14" o:spid="_x0000_s1026" style="position:absolute;margin-left:298.85pt;margin-top:154.8pt;width:175.55pt;height:143.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" filled="f" strokecolor="#8496b0 [1951]" strokeweight="1.5pt"/>
              </w:pict>
            </mc:Fallback>
          </mc:AlternateContent>
        </w:r>
      </w:ins>
      <w:ins w:id="683" w:author="Office2016S0116" w:date="2018-10-26T15:25:00Z">
        <w:r w:rsidR="00C71059">
          <w:rPr>
            <w:noProof/>
            <w:lang w:eastAsia="de-DE"/>
          </w:rPr>
          <mc:AlternateContent>
            <mc:Choice Requires="wps">
              <w:drawing>
                <wp:anchor distT="0" distB="0" distL="114300" distR="114300" simplePos="0" relativeHeight="251685888" behindDoc="0" locked="0" layoutInCell="1" allowOverlap="1" wp14:anchorId="7373FE7A" wp14:editId="4BDF290A">
                  <wp:simplePos x="0" y="0"/>
                  <wp:positionH relativeFrom="margin">
                    <wp:posOffset>4327843</wp:posOffset>
                  </wp:positionH>
                  <wp:positionV relativeFrom="paragraph">
                    <wp:posOffset>1267778</wp:posOffset>
                  </wp:positionV>
                  <wp:extent cx="1271270" cy="281305"/>
                  <wp:effectExtent l="0" t="0" r="24130" b="23495"/>
                  <wp:wrapNone/>
                  <wp:docPr id="17" name="Rechteck 17"/>
                  <wp:cNvGraphicFramePr/>
                  <a:graphic xmlns:a="http://schemas.openxmlformats.org/drawingml/2006/main">
                    <a:graphicData uri="http://schemas.microsoft.com/office/word/2010/wordprocessingShape">
                      <wps:wsp>
                        <wps:cNvSpPr/>
                        <wps:spPr>
                          <a:xfrm>
                            <a:off x="0" y="0"/>
                            <a:ext cx="1271270" cy="281305"/>
                          </a:xfrm>
                          <a:prstGeom prst="rect">
                            <a:avLst/>
                          </a:prstGeom>
                          <a:noFill/>
                          <a:ln w="19050">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89F5E" id="Rechteck 17" o:spid="_x0000_s1026" style="position:absolute;margin-left:340.8pt;margin-top:99.85pt;width:100.1pt;height:22.1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" filled="f" strokecolor="#f4b083 [1941]" strokeweight="1.5pt">
                  <w10:wrap anchorx="margin"/>
                </v:rect>
              </w:pict>
            </mc:Fallback>
          </mc:AlternateContent>
        </w:r>
      </w:ins>
      <w:ins w:id="684" w:author="Office2016S0116" w:date="2018-10-26T15:26:00Z">
        <w:r w:rsidR="00C71059">
          <w:rPr>
            <w:noProof/>
            <w:lang w:eastAsia="de-DE"/>
          </w:rPr>
          <mc:AlternateContent>
            <mc:Choice Requires="wps">
              <w:drawing>
                <wp:anchor distT="0" distB="0" distL="114300" distR="114300" simplePos="0" relativeHeight="251687936" behindDoc="0" locked="0" layoutInCell="1" allowOverlap="1" wp14:anchorId="79E9F53F" wp14:editId="21952040">
                  <wp:simplePos x="0" y="0"/>
                  <wp:positionH relativeFrom="margin">
                    <wp:posOffset>3341053</wp:posOffset>
                  </wp:positionH>
                  <wp:positionV relativeFrom="paragraph">
                    <wp:posOffset>532765</wp:posOffset>
                  </wp:positionV>
                  <wp:extent cx="817784" cy="396815"/>
                  <wp:effectExtent l="0" t="0" r="20955" b="22860"/>
                  <wp:wrapNone/>
                  <wp:docPr id="18" name="Rechteck 18"/>
                  <wp:cNvGraphicFramePr/>
                  <a:graphic xmlns:a="http://schemas.openxmlformats.org/drawingml/2006/main">
                    <a:graphicData uri="http://schemas.microsoft.com/office/word/2010/wordprocessingShape">
                      <wps:wsp>
                        <wps:cNvSpPr/>
                        <wps:spPr>
                          <a:xfrm>
                            <a:off x="0" y="0"/>
                            <a:ext cx="817784" cy="396815"/>
                          </a:xfrm>
                          <a:prstGeom prst="rect">
                            <a:avLst/>
                          </a:prstGeom>
                          <a:no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E1348" id="Rechteck 18" o:spid="_x0000_s1026" style="position:absolute;margin-left:263.1pt;margin-top:41.95pt;width:64.4pt;height:31.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" filled="f" strokecolor="#a8d08d [1945]" strokeweight="1.5pt">
                  <w10:wrap anchorx="margin"/>
                </v:rect>
              </w:pict>
            </mc:Fallback>
          </mc:AlternateContent>
        </w:r>
      </w:ins>
      <w:ins w:id="685" w:author="Office2016S0116" w:date="2018-10-26T15:23:00Z">
        <w:r w:rsidR="00C71059">
          <w:rPr>
            <w:noProof/>
            <w:lang w:eastAsia="de-DE"/>
          </w:rPr>
          <mc:AlternateContent>
            <mc:Choice Requires="wps">
              <w:drawing>
                <wp:anchor distT="0" distB="0" distL="114300" distR="114300" simplePos="0" relativeHeight="251682816" behindDoc="0" locked="0" layoutInCell="1" allowOverlap="1" wp14:anchorId="70B0C080" wp14:editId="67314AE7">
                  <wp:simplePos x="0" y="0"/>
                  <wp:positionH relativeFrom="column">
                    <wp:posOffset>3223578</wp:posOffset>
                  </wp:positionH>
                  <wp:positionV relativeFrom="paragraph">
                    <wp:posOffset>4249102</wp:posOffset>
                  </wp:positionV>
                  <wp:extent cx="2913380" cy="635"/>
                  <wp:effectExtent l="0" t="0" r="0" b="0"/>
                  <wp:wrapNone/>
                  <wp:docPr id="13" name="Textfeld 13"/>
                  <wp:cNvGraphicFramePr/>
                  <a:graphic xmlns:a="http://schemas.openxmlformats.org/drawingml/2006/main">
                    <a:graphicData uri="http://schemas.microsoft.com/office/word/2010/wordprocessingShape">
                      <wps:wsp>
                        <wps:cNvSpPr txBox="1"/>
                        <wps:spPr>
                          <a:xfrm>
                            <a:off x="0" y="0"/>
                            <a:ext cx="2913380" cy="635"/>
                          </a:xfrm>
                          <a:prstGeom prst="rect">
                            <a:avLst/>
                          </a:prstGeom>
                          <a:solidFill>
                            <a:prstClr val="white"/>
                          </a:solidFill>
                          <a:ln>
                            <a:noFill/>
                          </a:ln>
                        </wps:spPr>
                        <wps:txbx>
                          <w:txbxContent>
                            <w:p w14:paraId="4EB13035" w14:textId="0A5F893E" w:rsidR="00931E37" w:rsidRDefault="00931E37">
                              <w:pPr>
                                <w:pStyle w:val="Beschriftung"/>
                                <w:jc w:val="center"/>
                                <w:rPr>
                                  <w:noProof/>
                                </w:rPr>
                                <w:pPrChange w:id="686" w:author="Office2016S0116" w:date="2018-10-26T15:24:00Z">
                                  <w:pPr>
                                    <w:pStyle w:val="berschrift2"/>
                                    <w:spacing w:line="360" w:lineRule="auto"/>
                                  </w:pPr>
                                </w:pPrChange>
                              </w:pPr>
                              <w:ins w:id="687" w:author="Office2016S0116" w:date="2018-10-26T15:23:00Z">
                                <w:r>
                                  <w:t xml:space="preserve">Abbildung </w:t>
                                </w:r>
                              </w:ins>
                              <w:ins w:id="688" w:author="Office2016S0116" w:date="2018-10-26T15:27:00Z">
                                <w:r>
                                  <w:t>6</w:t>
                                </w:r>
                              </w:ins>
                              <w:ins w:id="689" w:author="Office2016S0116" w:date="2018-10-26T15:23:00Z">
                                <w:r>
                                  <w:t>: vereinfachtes Klassendiagramm</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0C080" id="Textfeld 13" o:spid="_x0000_s1031" type="#_x0000_t202" style="position:absolute;margin-left:253.85pt;margin-top:334.55pt;width:229.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" stroked="f">
                  <v:textbox style="mso-fit-shape-to-text:t" inset="0,0,0,0">
                    <w:txbxContent>
                      <w:p w14:paraId="4EB13035" w14:textId="0A5F893E" w:rsidR="00931E37" w:rsidRDefault="00931E37">
                        <w:pPr>
                          <w:pStyle w:val="Beschriftung"/>
                          <w:jc w:val="center"/>
                          <w:rPr>
                            <w:noProof/>
                          </w:rPr>
                          <w:pPrChange w:id="690" w:author="Office2016S0116" w:date="2018-10-26T15:24:00Z">
                            <w:pPr>
                              <w:pStyle w:val="berschrift2"/>
                              <w:spacing w:line="360" w:lineRule="auto"/>
                            </w:pPr>
                          </w:pPrChange>
                        </w:pPr>
                        <w:ins w:id="691" w:author="Office2016S0116" w:date="2018-10-26T15:23:00Z">
                          <w:r>
                            <w:t xml:space="preserve">Abbildung </w:t>
                          </w:r>
                        </w:ins>
                        <w:ins w:id="692" w:author="Office2016S0116" w:date="2018-10-26T15:27:00Z">
                          <w:r>
                            <w:t>6</w:t>
                          </w:r>
                        </w:ins>
                        <w:ins w:id="693" w:author="Office2016S0116" w:date="2018-10-26T15:23:00Z">
                          <w:r>
                            <w:t>: vereinfachtes Klassendiagramm</w:t>
                          </w:r>
                        </w:ins>
                      </w:p>
                    </w:txbxContent>
                  </v:textbox>
                </v:shape>
              </w:pict>
            </mc:Fallback>
          </mc:AlternateContent>
        </w:r>
      </w:ins>
    </w:p>
    <w:p w14:paraId="248F0F60" w14:textId="67C25D94" w:rsidR="003B21F6" w:rsidRDefault="003B21F6" w:rsidP="00202C4C">
      <w:pPr>
        <w:spacing w:line="360" w:lineRule="auto"/>
        <w:ind w:right="3402"/>
        <w:rPr>
          <w:ins w:id="694" w:author="Office2016S0116" w:date="2018-10-26T15:28:00Z"/>
          <w:rFonts w:cstheme="minorHAnsi"/>
          <w:color w:val="333333"/>
          <w:szCs w:val="24"/>
          <w:shd w:val="clear" w:color="auto" w:fill="FFFFFF"/>
        </w:rPr>
      </w:pPr>
      <w:del w:id="695" w:author="Office2016S0116" w:date="2018-10-26T15:07:00Z">
        <w:r w:rsidRPr="005677AF" w:rsidDel="00621603">
          <w:delText>Bei einem so großen Projekt mit vielen Klassen</w:delText>
        </w:r>
        <w:r w:rsidR="008F2AFD" w:rsidRPr="005677AF" w:rsidDel="00621603">
          <w:delText xml:space="preserve"> und </w:delText>
        </w:r>
        <w:r w:rsidR="00AE512D" w:rsidRPr="005677AF" w:rsidDel="00621603">
          <w:delText>Referenzen</w:delText>
        </w:r>
        <w:r w:rsidRPr="005677AF" w:rsidDel="00621603">
          <w:delText xml:space="preserve"> ist es sehr</w:delText>
        </w:r>
        <w:r w:rsidR="00AE512D" w:rsidRPr="005677AF" w:rsidDel="00621603">
          <w:delText xml:space="preserve"> wichtig</w:delText>
        </w:r>
        <w:r w:rsidR="00C5548E" w:rsidRPr="005677AF" w:rsidDel="00621603">
          <w:delText>,</w:delText>
        </w:r>
        <w:r w:rsidR="00AE512D" w:rsidRPr="005677AF" w:rsidDel="00621603">
          <w:delText xml:space="preserve"> sich zu überlegen, nach </w:delText>
        </w:r>
        <w:r w:rsidR="000C6CFC" w:rsidRPr="005677AF" w:rsidDel="00621603">
          <w:delText>welchem System</w:delText>
        </w:r>
        <w:r w:rsidR="00AE512D" w:rsidRPr="005677AF" w:rsidDel="00621603">
          <w:delText xml:space="preserve"> </w:delText>
        </w:r>
        <w:r w:rsidR="000C6CFC" w:rsidRPr="005677AF" w:rsidDel="00621603">
          <w:delText xml:space="preserve">man seine Klassen ordnen möchte. In diesem Fall wurde das </w:delText>
        </w:r>
        <w:r w:rsidR="000C6CFC" w:rsidRPr="005677AF" w:rsidDel="00621603">
          <w:rPr>
            <w:highlight w:val="red"/>
          </w:rPr>
          <w:delText>XYZ</w:delText>
        </w:r>
        <w:r w:rsidR="000C6CFC" w:rsidRPr="005677AF" w:rsidDel="00621603">
          <w:delText xml:space="preserve"> -System verwendet. Hier gibt es drei Bereiche: die View</w:delText>
        </w:r>
        <w:r w:rsidR="00484D64" w:rsidRPr="005677AF" w:rsidDel="00621603">
          <w:delText xml:space="preserve"> </w:delText>
        </w:r>
        <w:r w:rsidR="000C6CFC" w:rsidRPr="005677AF" w:rsidDel="00621603">
          <w:delText>also die Visualisierung der Inhalt</w:delText>
        </w:r>
        <w:r w:rsidR="00C5548E" w:rsidRPr="005677AF" w:rsidDel="00621603">
          <w:delText>e</w:delText>
        </w:r>
        <w:r w:rsidR="000C6CFC" w:rsidRPr="005677AF" w:rsidDel="00621603">
          <w:delText xml:space="preserve"> mit Hilfe einer GUI </w:delText>
        </w:r>
      </w:del>
      <w:del w:id="696" w:author="Office2016S0116" w:date="2018-10-25T15:55:00Z">
        <w:r w:rsidR="000C6CFC" w:rsidRPr="005677AF" w:rsidDel="0057440E">
          <w:delText>(Graphical User Interface /Benutzeroberfläche), d</w:delText>
        </w:r>
      </w:del>
      <w:del w:id="697" w:author="Office2016S0116" w:date="2018-10-26T15:07:00Z">
        <w:r w:rsidR="000C6CFC" w:rsidRPr="005677AF" w:rsidDel="00621603">
          <w:delText>ie Logi</w:delText>
        </w:r>
        <w:r w:rsidR="00DB51A0" w:rsidRPr="005677AF" w:rsidDel="00621603">
          <w:delText>k</w:delText>
        </w:r>
        <w:r w:rsidR="000C6CFC" w:rsidRPr="005677AF" w:rsidDel="00621603">
          <w:delText xml:space="preserve"> also die logischen Abläufe und </w:delText>
        </w:r>
      </w:del>
      <w:ins w:id="698" w:author="Brendel, Marcus, BDF" w:date="2018-10-24T18:59:00Z">
        <w:del w:id="699" w:author="Office2016S0116" w:date="2018-10-26T15:07:00Z">
          <w:r w:rsidR="002C33ED" w:rsidRPr="005677AF" w:rsidDel="00621603">
            <w:delText xml:space="preserve">sowie </w:delText>
          </w:r>
        </w:del>
      </w:ins>
      <w:del w:id="700" w:author="Office2016S0116" w:date="2018-10-26T15:07:00Z">
        <w:r w:rsidR="000C6CFC" w:rsidRPr="005677AF" w:rsidDel="00621603">
          <w:delText>die Verarbeitung und Auswertung der Daten, die über GUI o</w:delText>
        </w:r>
        <w:r w:rsidR="00A80556" w:rsidRPr="005677AF" w:rsidDel="00621603">
          <w:delText xml:space="preserve">der die Datenspeicherung kommen und </w:delText>
        </w:r>
        <w:r w:rsidR="00A80556" w:rsidRPr="005677AF" w:rsidDel="00621603">
          <w:rPr>
            <w:highlight w:val="red"/>
          </w:rPr>
          <w:delText>XYZ</w:delText>
        </w:r>
        <w:r w:rsidR="00284C0C" w:rsidRPr="005677AF" w:rsidDel="00621603">
          <w:delText xml:space="preserve">. </w:delText>
        </w:r>
      </w:del>
      <w:ins w:id="701" w:author="Office2016S0116" w:date="2018-10-26T15:08:00Z">
        <w:r w:rsidR="00621603">
          <w:t>Die Implementierung der Klassen erfolg</w:t>
        </w:r>
      </w:ins>
      <w:ins w:id="702" w:author="Jutta" w:date="2018-10-26T17:27:00Z">
        <w:r w:rsidR="009107DB">
          <w:t>t</w:t>
        </w:r>
      </w:ins>
      <w:ins w:id="703" w:author="Office2016S0116" w:date="2018-10-26T15:08:00Z">
        <w:r w:rsidR="00621603">
          <w:t>e nach der LDVCS-Architektur</w:t>
        </w:r>
      </w:ins>
      <w:ins w:id="704" w:author="Office2016S0116" w:date="2018-10-26T15:09:00Z">
        <w:r w:rsidR="00A24A73">
          <w:t xml:space="preserve"> (</w:t>
        </w:r>
        <w:proofErr w:type="spellStart"/>
        <w:r w:rsidR="00A24A73" w:rsidRPr="00561D47">
          <w:rPr>
            <w:color w:val="F4B083" w:themeColor="accent2" w:themeTint="99"/>
            <w:rPrChange w:id="705" w:author="Office2016S0116" w:date="2018-10-26T15:26:00Z">
              <w:rPr/>
            </w:rPrChange>
          </w:rPr>
          <w:t>Logic</w:t>
        </w:r>
        <w:proofErr w:type="spellEnd"/>
        <w:r w:rsidR="00A24A73">
          <w:t>-</w:t>
        </w:r>
        <w:r w:rsidR="00A24A73" w:rsidRPr="00561D47">
          <w:rPr>
            <w:color w:val="8496B0" w:themeColor="text2" w:themeTint="99"/>
            <w:rPrChange w:id="706" w:author="Office2016S0116" w:date="2018-10-26T15:26:00Z">
              <w:rPr/>
            </w:rPrChange>
          </w:rPr>
          <w:t>Data</w:t>
        </w:r>
        <w:r w:rsidR="00A24A73">
          <w:t>-</w:t>
        </w:r>
        <w:r w:rsidR="00A24A73" w:rsidRPr="00561D47">
          <w:rPr>
            <w:color w:val="A8D08D" w:themeColor="accent6" w:themeTint="99"/>
            <w:rPrChange w:id="707" w:author="Office2016S0116" w:date="2018-10-26T15:26:00Z">
              <w:rPr/>
            </w:rPrChange>
          </w:rPr>
          <w:t>View</w:t>
        </w:r>
        <w:r w:rsidR="00A24A73">
          <w:t>-</w:t>
        </w:r>
        <w:r w:rsidR="00A24A73" w:rsidRPr="00561D47">
          <w:rPr>
            <w:color w:val="FFD966" w:themeColor="accent4" w:themeTint="99"/>
            <w:rPrChange w:id="708" w:author="Office2016S0116" w:date="2018-10-26T15:26:00Z">
              <w:rPr/>
            </w:rPrChange>
          </w:rPr>
          <w:t>Controller</w:t>
        </w:r>
        <w:r w:rsidR="00A24A73">
          <w:t>-Service-Arch</w:t>
        </w:r>
      </w:ins>
      <w:ins w:id="709" w:author="Office2016S0116" w:date="2018-10-26T15:10:00Z">
        <w:r w:rsidR="00A24A73">
          <w:t>i</w:t>
        </w:r>
      </w:ins>
      <w:ins w:id="710" w:author="Office2016S0116" w:date="2018-10-26T15:09:00Z">
        <w:r w:rsidR="00A24A73">
          <w:t xml:space="preserve">tektur), was bedeutet, dass die Klassen in fünf Themenbereiche aufgeteilt sind. </w:t>
        </w:r>
      </w:ins>
      <w:ins w:id="711" w:author="Office2016S0116" w:date="2018-10-26T15:10:00Z">
        <w:r w:rsidR="00A24A73" w:rsidRPr="00741728">
          <w:rPr>
            <w:rFonts w:cstheme="minorHAnsi"/>
            <w:szCs w:val="24"/>
          </w:rPr>
          <w:t>„</w:t>
        </w:r>
        <w:r w:rsidR="00A24A73" w:rsidRPr="00A24A73">
          <w:rPr>
            <w:rFonts w:cstheme="minorHAnsi"/>
            <w:color w:val="333333"/>
            <w:szCs w:val="24"/>
            <w:shd w:val="clear" w:color="auto" w:fill="FFFFFF"/>
            <w:rPrChange w:id="712" w:author="Office2016S0116" w:date="2018-10-26T15:11:00Z">
              <w:rPr>
                <w:rFonts w:ascii="Helvetica" w:hAnsi="Helvetica" w:cs="Helvetica"/>
                <w:color w:val="333333"/>
                <w:sz w:val="21"/>
                <w:szCs w:val="21"/>
                <w:shd w:val="clear" w:color="auto" w:fill="FFFFFF"/>
              </w:rPr>
            </w:rPrChange>
          </w:rPr>
          <w:t xml:space="preserve">Ein </w:t>
        </w:r>
        <w:r w:rsidR="00A24A73" w:rsidRPr="00561D47">
          <w:rPr>
            <w:rFonts w:cstheme="minorHAnsi"/>
            <w:color w:val="F4B083" w:themeColor="accent2" w:themeTint="99"/>
            <w:szCs w:val="24"/>
            <w:shd w:val="clear" w:color="auto" w:fill="FFFFFF"/>
            <w:rPrChange w:id="713" w:author="Office2016S0116" w:date="2018-10-26T15:26:00Z">
              <w:rPr>
                <w:rFonts w:ascii="Helvetica" w:hAnsi="Helvetica" w:cs="Helvetica"/>
                <w:color w:val="333333"/>
                <w:sz w:val="21"/>
                <w:szCs w:val="21"/>
                <w:shd w:val="clear" w:color="auto" w:fill="FFFFFF"/>
              </w:rPr>
            </w:rPrChange>
          </w:rPr>
          <w:t xml:space="preserve">Logikmodul </w:t>
        </w:r>
        <w:r w:rsidR="00A24A73" w:rsidRPr="00A24A73">
          <w:rPr>
            <w:rFonts w:cstheme="minorHAnsi"/>
            <w:color w:val="333333"/>
            <w:szCs w:val="24"/>
            <w:shd w:val="clear" w:color="auto" w:fill="FFFFFF"/>
            <w:rPrChange w:id="714" w:author="Office2016S0116" w:date="2018-10-26T15:11:00Z">
              <w:rPr>
                <w:rFonts w:ascii="Helvetica" w:hAnsi="Helvetica" w:cs="Helvetica"/>
                <w:color w:val="333333"/>
                <w:sz w:val="21"/>
                <w:szCs w:val="21"/>
                <w:shd w:val="clear" w:color="auto" w:fill="FFFFFF"/>
              </w:rPr>
            </w:rPrChange>
          </w:rPr>
          <w:t>reagiert auf Ereignisse, wie z. B. Benutzereingaben […]“</w:t>
        </w:r>
      </w:ins>
      <w:ins w:id="715" w:author="Office2016S0116" w:date="2018-10-26T15:11:00Z">
        <w:r w:rsidR="00A24A73">
          <w:rPr>
            <w:rStyle w:val="Funotenzeichen"/>
            <w:rFonts w:cstheme="minorHAnsi"/>
            <w:color w:val="333333"/>
            <w:szCs w:val="24"/>
            <w:shd w:val="clear" w:color="auto" w:fill="FFFFFF"/>
          </w:rPr>
          <w:footnoteReference w:id="8"/>
        </w:r>
        <w:r w:rsidR="00A24A73">
          <w:rPr>
            <w:rFonts w:cstheme="minorHAnsi"/>
            <w:color w:val="333333"/>
            <w:szCs w:val="24"/>
            <w:shd w:val="clear" w:color="auto" w:fill="FFFFFF"/>
          </w:rPr>
          <w:t>. D</w:t>
        </w:r>
      </w:ins>
      <w:ins w:id="717" w:author="Office2016S0116" w:date="2018-10-26T15:12:00Z">
        <w:r w:rsidR="00A24A73">
          <w:rPr>
            <w:rFonts w:cstheme="minorHAnsi"/>
            <w:color w:val="333333"/>
            <w:szCs w:val="24"/>
            <w:shd w:val="clear" w:color="auto" w:fill="FFFFFF"/>
          </w:rPr>
          <w:t xml:space="preserve">as </w:t>
        </w:r>
        <w:r w:rsidR="00A24A73" w:rsidRPr="00561D47">
          <w:rPr>
            <w:rFonts w:cstheme="minorHAnsi"/>
            <w:color w:val="8496B0" w:themeColor="text2" w:themeTint="99"/>
            <w:szCs w:val="24"/>
            <w:shd w:val="clear" w:color="auto" w:fill="FFFFFF"/>
            <w:rPrChange w:id="718" w:author="Office2016S0116" w:date="2018-10-26T15:25:00Z">
              <w:rPr>
                <w:rFonts w:cstheme="minorHAnsi"/>
                <w:color w:val="333333"/>
                <w:szCs w:val="24"/>
                <w:shd w:val="clear" w:color="auto" w:fill="FFFFFF"/>
              </w:rPr>
            </w:rPrChange>
          </w:rPr>
          <w:t xml:space="preserve">Datenmodul </w:t>
        </w:r>
        <w:r w:rsidR="00A24A73">
          <w:rPr>
            <w:rFonts w:cstheme="minorHAnsi"/>
            <w:color w:val="333333"/>
            <w:szCs w:val="24"/>
            <w:shd w:val="clear" w:color="auto" w:fill="FFFFFF"/>
          </w:rPr>
          <w:t>dient zu persistenten Datenspeicherung</w:t>
        </w:r>
      </w:ins>
      <w:ins w:id="719" w:author="Office2016S0116" w:date="2018-10-26T15:13:00Z">
        <w:r w:rsidR="00A24A73">
          <w:rPr>
            <w:rFonts w:cstheme="minorHAnsi"/>
            <w:color w:val="333333"/>
            <w:szCs w:val="24"/>
            <w:shd w:val="clear" w:color="auto" w:fill="FFFFFF"/>
          </w:rPr>
          <w:t xml:space="preserve">. Im Falle dieses Projektes handelt es sich dabei um die XML-Datei, der zusätzlich die Klassen </w:t>
        </w:r>
      </w:ins>
      <w:proofErr w:type="spellStart"/>
      <w:ins w:id="720" w:author="Office2016S0116" w:date="2018-10-26T15:14:00Z">
        <w:r w:rsidR="00A24A73" w:rsidRPr="0020209F">
          <w:rPr>
            <w:rFonts w:ascii="Courier New" w:hAnsi="Courier New" w:cs="Courier New"/>
            <w:color w:val="333333"/>
            <w:szCs w:val="24"/>
            <w:shd w:val="clear" w:color="auto" w:fill="FFFFFF"/>
            <w:rPrChange w:id="721" w:author="Office2016S0116" w:date="2018-10-26T15:17:00Z">
              <w:rPr>
                <w:rFonts w:cstheme="minorHAnsi"/>
                <w:color w:val="333333"/>
                <w:szCs w:val="24"/>
                <w:shd w:val="clear" w:color="auto" w:fill="FFFFFF"/>
              </w:rPr>
            </w:rPrChange>
          </w:rPr>
          <w:t>XMLReader</w:t>
        </w:r>
      </w:ins>
      <w:proofErr w:type="spellEnd"/>
      <w:ins w:id="722" w:author="Office2016S0116" w:date="2018-10-26T15:13:00Z">
        <w:r w:rsidR="00A24A73">
          <w:rPr>
            <w:rFonts w:cstheme="minorHAnsi"/>
            <w:color w:val="333333"/>
            <w:szCs w:val="24"/>
            <w:shd w:val="clear" w:color="auto" w:fill="FFFFFF"/>
          </w:rPr>
          <w:t xml:space="preserve">, </w:t>
        </w:r>
        <w:r w:rsidR="00A24A73" w:rsidRPr="0020209F">
          <w:rPr>
            <w:rFonts w:ascii="Courier New" w:hAnsi="Courier New" w:cs="Courier New"/>
            <w:color w:val="333333"/>
            <w:szCs w:val="24"/>
            <w:shd w:val="clear" w:color="auto" w:fill="FFFFFF"/>
            <w:rPrChange w:id="723" w:author="Office2016S0116" w:date="2018-10-26T15:17:00Z">
              <w:rPr>
                <w:rFonts w:cstheme="minorHAnsi"/>
                <w:color w:val="333333"/>
                <w:szCs w:val="24"/>
                <w:shd w:val="clear" w:color="auto" w:fill="FFFFFF"/>
              </w:rPr>
            </w:rPrChange>
          </w:rPr>
          <w:t>Writer</w:t>
        </w:r>
        <w:r w:rsidR="00A24A73">
          <w:rPr>
            <w:rFonts w:cstheme="minorHAnsi"/>
            <w:color w:val="333333"/>
            <w:szCs w:val="24"/>
            <w:shd w:val="clear" w:color="auto" w:fill="FFFFFF"/>
          </w:rPr>
          <w:t xml:space="preserve"> und </w:t>
        </w:r>
        <w:r w:rsidR="00A24A73" w:rsidRPr="0020209F">
          <w:rPr>
            <w:rFonts w:ascii="Courier New" w:hAnsi="Courier New" w:cs="Courier New"/>
            <w:color w:val="333333"/>
            <w:szCs w:val="24"/>
            <w:shd w:val="clear" w:color="auto" w:fill="FFFFFF"/>
            <w:rPrChange w:id="724" w:author="Office2016S0116" w:date="2018-10-26T15:17:00Z">
              <w:rPr>
                <w:rFonts w:cstheme="minorHAnsi"/>
                <w:color w:val="333333"/>
                <w:szCs w:val="24"/>
                <w:shd w:val="clear" w:color="auto" w:fill="FFFFFF"/>
              </w:rPr>
            </w:rPrChange>
          </w:rPr>
          <w:t>Reader</w:t>
        </w:r>
        <w:r w:rsidR="00A24A73">
          <w:rPr>
            <w:rFonts w:cstheme="minorHAnsi"/>
            <w:color w:val="333333"/>
            <w:szCs w:val="24"/>
            <w:shd w:val="clear" w:color="auto" w:fill="FFFFFF"/>
          </w:rPr>
          <w:t xml:space="preserve"> zur Seite stehen</w:t>
        </w:r>
      </w:ins>
      <w:ins w:id="725" w:author="Jutta" w:date="2018-10-26T17:27:00Z">
        <w:r w:rsidR="009107DB">
          <w:rPr>
            <w:rFonts w:cstheme="minorHAnsi"/>
            <w:color w:val="333333"/>
            <w:szCs w:val="24"/>
            <w:shd w:val="clear" w:color="auto" w:fill="FFFFFF"/>
          </w:rPr>
          <w:t>,</w:t>
        </w:r>
      </w:ins>
      <w:ins w:id="726" w:author="Office2016S0116" w:date="2018-10-26T15:13:00Z">
        <w:r w:rsidR="00A24A73">
          <w:rPr>
            <w:rFonts w:cstheme="minorHAnsi"/>
            <w:color w:val="333333"/>
            <w:szCs w:val="24"/>
            <w:shd w:val="clear" w:color="auto" w:fill="FFFFFF"/>
          </w:rPr>
          <w:t xml:space="preserve"> um die Daten zu schreiben und auszulesen</w:t>
        </w:r>
      </w:ins>
      <w:ins w:id="727" w:author="Office2016S0116" w:date="2018-10-26T15:14:00Z">
        <w:r w:rsidR="00A24A73">
          <w:rPr>
            <w:rFonts w:cstheme="minorHAnsi"/>
            <w:color w:val="333333"/>
            <w:szCs w:val="24"/>
            <w:shd w:val="clear" w:color="auto" w:fill="FFFFFF"/>
          </w:rPr>
          <w:t xml:space="preserve">. Über die View erfolgt die </w:t>
        </w:r>
        <w:r w:rsidR="00A24A73" w:rsidRPr="00561D47">
          <w:rPr>
            <w:rFonts w:cstheme="minorHAnsi"/>
            <w:color w:val="A8D08D" w:themeColor="accent6" w:themeTint="99"/>
            <w:szCs w:val="24"/>
            <w:shd w:val="clear" w:color="auto" w:fill="FFFFFF"/>
            <w:rPrChange w:id="728" w:author="Office2016S0116" w:date="2018-10-26T15:27:00Z">
              <w:rPr>
                <w:rFonts w:cstheme="minorHAnsi"/>
                <w:color w:val="333333"/>
                <w:szCs w:val="24"/>
                <w:shd w:val="clear" w:color="auto" w:fill="FFFFFF"/>
              </w:rPr>
            </w:rPrChange>
          </w:rPr>
          <w:t>Darstellung</w:t>
        </w:r>
        <w:r w:rsidR="00A24A73">
          <w:rPr>
            <w:rFonts w:cstheme="minorHAnsi"/>
            <w:color w:val="333333"/>
            <w:szCs w:val="24"/>
            <w:shd w:val="clear" w:color="auto" w:fill="FFFFFF"/>
          </w:rPr>
          <w:t>, oder auch Präsentation</w:t>
        </w:r>
      </w:ins>
      <w:ins w:id="729" w:author="Office2016S0116" w:date="2018-10-26T15:15:00Z">
        <w:r w:rsidR="00A24A73">
          <w:rPr>
            <w:rFonts w:cstheme="minorHAnsi"/>
            <w:color w:val="333333"/>
            <w:szCs w:val="24"/>
            <w:shd w:val="clear" w:color="auto" w:fill="FFFFFF"/>
          </w:rPr>
          <w:t>, die in diesem Fall über die FXML-Dateien erfo</w:t>
        </w:r>
        <w:r w:rsidR="00524C13">
          <w:rPr>
            <w:rFonts w:cstheme="minorHAnsi"/>
            <w:color w:val="333333"/>
            <w:szCs w:val="24"/>
            <w:shd w:val="clear" w:color="auto" w:fill="FFFFFF"/>
          </w:rPr>
          <w:t xml:space="preserve">lgt. Zur Entgegennahme der Eingaben dient </w:t>
        </w:r>
      </w:ins>
      <w:ins w:id="730" w:author="Office2016S0116" w:date="2018-10-26T15:16:00Z">
        <w:r w:rsidR="00524C13">
          <w:rPr>
            <w:rFonts w:cstheme="minorHAnsi"/>
            <w:color w:val="333333"/>
            <w:szCs w:val="24"/>
            <w:shd w:val="clear" w:color="auto" w:fill="FFFFFF"/>
          </w:rPr>
          <w:t xml:space="preserve">der/ die </w:t>
        </w:r>
        <w:r w:rsidR="00524C13" w:rsidRPr="00561D47">
          <w:rPr>
            <w:rFonts w:cstheme="minorHAnsi"/>
            <w:color w:val="FFD966" w:themeColor="accent4" w:themeTint="99"/>
            <w:szCs w:val="24"/>
            <w:shd w:val="clear" w:color="auto" w:fill="FFFFFF"/>
            <w:rPrChange w:id="731" w:author="Office2016S0116" w:date="2018-10-26T15:27:00Z">
              <w:rPr>
                <w:rFonts w:cstheme="minorHAnsi"/>
                <w:color w:val="333333"/>
                <w:szCs w:val="24"/>
                <w:shd w:val="clear" w:color="auto" w:fill="FFFFFF"/>
              </w:rPr>
            </w:rPrChange>
          </w:rPr>
          <w:t>Controller</w:t>
        </w:r>
        <w:r w:rsidR="00524C13">
          <w:rPr>
            <w:rFonts w:cstheme="minorHAnsi"/>
            <w:color w:val="333333"/>
            <w:szCs w:val="24"/>
            <w:shd w:val="clear" w:color="auto" w:fill="FFFFFF"/>
          </w:rPr>
          <w:t xml:space="preserve">, die in diesem Fall die Controllerklassen repräsentieren und die Eingabe über die GUI entgegennehmen, geringfügig </w:t>
        </w:r>
        <w:del w:id="732" w:author="Jutta" w:date="2018-10-26T17:27:00Z">
          <w:r w:rsidR="00524C13" w:rsidDel="009107DB">
            <w:rPr>
              <w:rFonts w:cstheme="minorHAnsi"/>
              <w:color w:val="333333"/>
              <w:szCs w:val="24"/>
              <w:shd w:val="clear" w:color="auto" w:fill="FFFFFF"/>
            </w:rPr>
            <w:delText>Filter</w:delText>
          </w:r>
        </w:del>
      </w:ins>
      <w:ins w:id="733" w:author="Jutta" w:date="2018-10-26T17:27:00Z">
        <w:r w:rsidR="009107DB">
          <w:rPr>
            <w:rFonts w:cstheme="minorHAnsi"/>
            <w:color w:val="333333"/>
            <w:szCs w:val="24"/>
            <w:shd w:val="clear" w:color="auto" w:fill="FFFFFF"/>
          </w:rPr>
          <w:t>filtern</w:t>
        </w:r>
      </w:ins>
      <w:ins w:id="734" w:author="Office2016S0116" w:date="2018-10-26T15:16:00Z">
        <w:r w:rsidR="00524C13">
          <w:rPr>
            <w:rFonts w:cstheme="minorHAnsi"/>
            <w:color w:val="333333"/>
            <w:szCs w:val="24"/>
            <w:shd w:val="clear" w:color="auto" w:fill="FFFFFF"/>
          </w:rPr>
          <w:t xml:space="preserve"> und anschließen</w:t>
        </w:r>
      </w:ins>
      <w:ins w:id="735" w:author="Jutta" w:date="2018-10-26T17:28:00Z">
        <w:r w:rsidR="009107DB">
          <w:rPr>
            <w:rFonts w:cstheme="minorHAnsi"/>
            <w:color w:val="333333"/>
            <w:szCs w:val="24"/>
            <w:shd w:val="clear" w:color="auto" w:fill="FFFFFF"/>
          </w:rPr>
          <w:t>d</w:t>
        </w:r>
      </w:ins>
      <w:ins w:id="736" w:author="Office2016S0116" w:date="2018-10-26T15:16:00Z">
        <w:r w:rsidR="00524C13">
          <w:rPr>
            <w:rFonts w:cstheme="minorHAnsi"/>
            <w:color w:val="333333"/>
            <w:szCs w:val="24"/>
            <w:shd w:val="clear" w:color="auto" w:fill="FFFFFF"/>
          </w:rPr>
          <w:t xml:space="preserve"> an die </w:t>
        </w:r>
        <w:proofErr w:type="spellStart"/>
        <w:r w:rsidR="00524C13" w:rsidRPr="0020209F">
          <w:rPr>
            <w:rFonts w:ascii="Courier New" w:hAnsi="Courier New" w:cs="Courier New"/>
            <w:color w:val="333333"/>
            <w:szCs w:val="24"/>
            <w:shd w:val="clear" w:color="auto" w:fill="FFFFFF"/>
            <w:rPrChange w:id="737" w:author="Office2016S0116" w:date="2018-10-26T15:17:00Z">
              <w:rPr>
                <w:rFonts w:cstheme="minorHAnsi"/>
                <w:color w:val="333333"/>
                <w:szCs w:val="24"/>
                <w:shd w:val="clear" w:color="auto" w:fill="FFFFFF"/>
              </w:rPr>
            </w:rPrChange>
          </w:rPr>
          <w:t>Logic</w:t>
        </w:r>
        <w:proofErr w:type="spellEnd"/>
        <w:r w:rsidR="00524C13">
          <w:rPr>
            <w:rFonts w:cstheme="minorHAnsi"/>
            <w:color w:val="333333"/>
            <w:szCs w:val="24"/>
            <w:shd w:val="clear" w:color="auto" w:fill="FFFFFF"/>
          </w:rPr>
          <w:t xml:space="preserve"> weitergeben. </w:t>
        </w:r>
      </w:ins>
      <w:ins w:id="738" w:author="Office2016S0116" w:date="2018-10-26T15:15:00Z">
        <w:r w:rsidR="00A24A73">
          <w:rPr>
            <w:rFonts w:cstheme="minorHAnsi"/>
            <w:color w:val="333333"/>
            <w:szCs w:val="24"/>
            <w:shd w:val="clear" w:color="auto" w:fill="FFFFFF"/>
          </w:rPr>
          <w:t xml:space="preserve"> </w:t>
        </w:r>
      </w:ins>
      <w:ins w:id="739" w:author="Office2016S0116" w:date="2018-10-26T15:17:00Z">
        <w:r w:rsidR="0020209F">
          <w:rPr>
            <w:rFonts w:cstheme="minorHAnsi"/>
            <w:color w:val="333333"/>
            <w:szCs w:val="24"/>
            <w:shd w:val="clear" w:color="auto" w:fill="FFFFFF"/>
          </w:rPr>
          <w:t>Der letzte, nicht implementierte Teil ist der Service, der zum Beispiel für die Arbeit mit S</w:t>
        </w:r>
      </w:ins>
      <w:ins w:id="740" w:author="Office2016S0116" w:date="2018-10-26T15:18:00Z">
        <w:r w:rsidR="0020209F">
          <w:rPr>
            <w:rFonts w:cstheme="minorHAnsi"/>
            <w:color w:val="333333"/>
            <w:szCs w:val="24"/>
            <w:shd w:val="clear" w:color="auto" w:fill="FFFFFF"/>
          </w:rPr>
          <w:t xml:space="preserve">ervern zuständig wäre. </w:t>
        </w:r>
      </w:ins>
    </w:p>
    <w:p w14:paraId="400FCFBD" w14:textId="6B21CA28" w:rsidR="00940ADF" w:rsidRDefault="00D04C8E" w:rsidP="00D76229">
      <w:pPr>
        <w:spacing w:line="360" w:lineRule="auto"/>
        <w:rPr>
          <w:ins w:id="741" w:author="Office2016S0116" w:date="2018-10-25T21:20:00Z"/>
        </w:rPr>
      </w:pPr>
      <w:ins w:id="742" w:author="Office2016S0116" w:date="2018-10-26T15:28:00Z">
        <w:r>
          <w:t>Die Referenzstruktur der Klassen geht aus dem recht abgebildeten Klassendiagramm</w:t>
        </w:r>
      </w:ins>
      <w:ins w:id="743" w:author="Office2016S0116" w:date="2018-10-26T15:29:00Z">
        <w:r>
          <w:t xml:space="preserve"> </w:t>
        </w:r>
      </w:ins>
      <w:ins w:id="744" w:author="Office2016S0116" w:date="2018-10-26T15:28:00Z">
        <w:r>
          <w:t>(</w:t>
        </w:r>
      </w:ins>
      <w:ins w:id="745" w:author="Office2016S0116" w:date="2018-10-26T15:29:00Z">
        <w:r>
          <w:t xml:space="preserve">Abb. 6) hervor. Eine ausführlichere Version ist auf dem beigelegten USB-Stick zu finden. </w:t>
        </w:r>
      </w:ins>
    </w:p>
    <w:p w14:paraId="6882CDA6" w14:textId="3831D76A" w:rsidR="00940ADF" w:rsidRPr="005677AF" w:rsidDel="00A82687" w:rsidRDefault="00940ADF" w:rsidP="00D76229">
      <w:pPr>
        <w:spacing w:line="360" w:lineRule="auto"/>
        <w:rPr>
          <w:del w:id="746" w:author="Office2016S0116" w:date="2018-10-26T15:29:00Z"/>
        </w:rPr>
      </w:pPr>
    </w:p>
    <w:p w14:paraId="1F4D9CD6" w14:textId="53EDF83D" w:rsidR="00381887" w:rsidRPr="005677AF" w:rsidRDefault="00BA0CCF" w:rsidP="00D76229">
      <w:pPr>
        <w:pStyle w:val="berschrift2"/>
        <w:spacing w:before="0" w:line="360" w:lineRule="auto"/>
      </w:pPr>
      <w:bookmarkStart w:id="747" w:name="_Toc528588285"/>
      <w:r w:rsidRPr="005677AF">
        <w:t>DTD</w:t>
      </w:r>
      <w:r w:rsidR="00005E7E" w:rsidRPr="005677AF">
        <w:t xml:space="preserve"> (eigene Sprache)</w:t>
      </w:r>
      <w:bookmarkEnd w:id="747"/>
    </w:p>
    <w:p w14:paraId="7F8671BD" w14:textId="08627F7D" w:rsidR="007552E1" w:rsidRPr="005677AF" w:rsidDel="0022353F" w:rsidRDefault="007552E1" w:rsidP="00D76229">
      <w:pPr>
        <w:spacing w:line="360" w:lineRule="auto"/>
        <w:rPr>
          <w:del w:id="748" w:author="Office2016S0116" w:date="2018-10-25T20:10:00Z"/>
        </w:rPr>
      </w:pPr>
    </w:p>
    <w:p w14:paraId="63C6621C" w14:textId="77777777" w:rsidR="00381887" w:rsidRPr="005677AF" w:rsidRDefault="00381887" w:rsidP="00D76229">
      <w:pPr>
        <w:spacing w:line="360" w:lineRule="auto"/>
      </w:pPr>
      <w:r w:rsidRPr="005677AF">
        <w:t xml:space="preserve">Die für das Projekt verwendete Sprache heißt </w:t>
      </w:r>
      <w:proofErr w:type="spellStart"/>
      <w:r w:rsidRPr="005677AF">
        <w:rPr>
          <w:color w:val="2F5496" w:themeColor="accent1" w:themeShade="BF"/>
        </w:rPr>
        <w:t>CalML</w:t>
      </w:r>
      <w:proofErr w:type="spellEnd"/>
      <w:r w:rsidRPr="005677AF">
        <w:t xml:space="preserve"> (</w:t>
      </w:r>
      <w:proofErr w:type="spellStart"/>
      <w:r w:rsidRPr="005677AF">
        <w:t>Calendar</w:t>
      </w:r>
      <w:proofErr w:type="spellEnd"/>
      <w:r w:rsidRPr="005677AF">
        <w:t xml:space="preserve"> Markup Language) und dient zu Speicherung der Termine und anderer Informationen, die für den Kalender notwendig sind. </w:t>
      </w:r>
    </w:p>
    <w:p w14:paraId="4CAEAF27" w14:textId="77777777" w:rsidR="00381887" w:rsidRPr="005677AF" w:rsidRDefault="00381887" w:rsidP="00D76229">
      <w:pPr>
        <w:pStyle w:val="berschrift3"/>
        <w:spacing w:before="0" w:line="360" w:lineRule="auto"/>
      </w:pPr>
      <w:bookmarkStart w:id="749" w:name="_Toc528588286"/>
      <w:r w:rsidRPr="005677AF">
        <w:t>Struktur</w:t>
      </w:r>
      <w:bookmarkEnd w:id="749"/>
      <w:r w:rsidRPr="005677AF">
        <w:t xml:space="preserve"> </w:t>
      </w:r>
    </w:p>
    <w:p w14:paraId="648242FB" w14:textId="77777777" w:rsidR="00381887" w:rsidRPr="005677AF" w:rsidRDefault="00381887" w:rsidP="00D76229">
      <w:pPr>
        <w:spacing w:line="360" w:lineRule="auto"/>
      </w:pPr>
      <w:r w:rsidRPr="005677AF">
        <w:t>Die DTD besteht im Wesentlichen aus drei Teilen:</w:t>
      </w:r>
    </w:p>
    <w:p w14:paraId="745092E3" w14:textId="77777777" w:rsidR="008F3138" w:rsidRPr="005677AF" w:rsidRDefault="00C5548E" w:rsidP="00D76229">
      <w:pPr>
        <w:pStyle w:val="Listenabsatz"/>
        <w:numPr>
          <w:ilvl w:val="0"/>
          <w:numId w:val="3"/>
        </w:numPr>
        <w:spacing w:line="360" w:lineRule="auto"/>
      </w:pPr>
      <w:r w:rsidRPr="005677AF">
        <w:t>Die Speicherung der Nutzer:</w:t>
      </w:r>
      <w:r w:rsidR="00381887" w:rsidRPr="005677AF">
        <w:t xml:space="preserve"> Hier </w:t>
      </w:r>
      <w:r w:rsidR="00CE59B8" w:rsidRPr="005677AF">
        <w:t>wird</w:t>
      </w:r>
      <w:r w:rsidR="00381887" w:rsidRPr="005677AF">
        <w:t xml:space="preserve"> zum einen gespeichert, wer der aktuelle Nutzer ist, aber auch welche Nutzer </w:t>
      </w:r>
      <w:r w:rsidRPr="005677AF">
        <w:rPr>
          <w:color w:val="000000" w:themeColor="text1"/>
        </w:rPr>
        <w:t>generell</w:t>
      </w:r>
      <w:r w:rsidR="00381887" w:rsidRPr="005677AF">
        <w:rPr>
          <w:color w:val="000000" w:themeColor="text1"/>
        </w:rPr>
        <w:t xml:space="preserve"> </w:t>
      </w:r>
      <w:r w:rsidR="00381887" w:rsidRPr="005677AF">
        <w:t xml:space="preserve">in dem System gespeichert sein sollen. Dadurch wird ein schneller Zugriff auf die Namen der </w:t>
      </w:r>
      <w:r w:rsidR="00E80FFB" w:rsidRPr="005677AF">
        <w:t>Nutzer</w:t>
      </w:r>
      <w:r w:rsidR="0062054F" w:rsidRPr="005677AF">
        <w:t xml:space="preserve"> </w:t>
      </w:r>
      <w:r w:rsidR="00E80FFB" w:rsidRPr="005677AF">
        <w:t xml:space="preserve">ermöglicht, was besonders für die Datenverarbeitung sehr wichtig ist. </w:t>
      </w:r>
    </w:p>
    <w:p w14:paraId="52200A65" w14:textId="06C3729A" w:rsidR="00381887" w:rsidRPr="005677AF" w:rsidRDefault="008F3138" w:rsidP="00D76229">
      <w:pPr>
        <w:pStyle w:val="Listenabsatz"/>
        <w:numPr>
          <w:ilvl w:val="0"/>
          <w:numId w:val="3"/>
        </w:numPr>
        <w:spacing w:line="360" w:lineRule="auto"/>
      </w:pPr>
      <w:r w:rsidRPr="005677AF">
        <w:t>Die Permanenttermine</w:t>
      </w:r>
      <w:r w:rsidR="00C5548E" w:rsidRPr="005677AF">
        <w:t>:</w:t>
      </w:r>
      <w:r w:rsidRPr="005677AF">
        <w:t xml:space="preserve"> Hier werden Termine gespeichert, die sich täglich, wöchentlich, monatlich oder jährlich wiederholen. </w:t>
      </w:r>
      <w:r w:rsidR="00E80FFB" w:rsidRPr="005677AF">
        <w:t xml:space="preserve"> </w:t>
      </w:r>
      <w:r w:rsidRPr="005677AF">
        <w:t>Der Grund</w:t>
      </w:r>
      <w:del w:id="750" w:author="Brendel, Marcus, BDF" w:date="2018-10-24T19:00:00Z">
        <w:r w:rsidRPr="005677AF" w:rsidDel="00701203">
          <w:delText>,</w:delText>
        </w:r>
      </w:del>
      <w:r w:rsidRPr="005677AF">
        <w:t xml:space="preserve"> </w:t>
      </w:r>
      <w:r w:rsidR="00F05200" w:rsidRPr="005677AF">
        <w:t>für die getrennte Speicherung von den normalen/ einmaligen Terminen</w:t>
      </w:r>
      <w:del w:id="751" w:author="Brendel, Marcus, BDF" w:date="2018-10-24T19:00:00Z">
        <w:r w:rsidRPr="005677AF" w:rsidDel="00701203">
          <w:delText>,</w:delText>
        </w:r>
      </w:del>
      <w:r w:rsidRPr="005677AF">
        <w:t xml:space="preserve"> liegt darin, dass so die Speicherung deutlich einfacher und effizienter ist. </w:t>
      </w:r>
      <w:r w:rsidR="00EA442A" w:rsidRPr="005677AF">
        <w:t>Der</w:t>
      </w:r>
      <w:r w:rsidRPr="005677AF">
        <w:t xml:space="preserve"> Termin</w:t>
      </w:r>
      <w:r w:rsidR="00EA442A" w:rsidRPr="005677AF">
        <w:t xml:space="preserve"> muss</w:t>
      </w:r>
      <w:r w:rsidRPr="005677AF">
        <w:t xml:space="preserve"> nur einmal abgespeichert werden und nicht je nach Wiederholung einmal pro Tag bis einmal pro Jahr.</w:t>
      </w:r>
      <w:r w:rsidR="0062054F" w:rsidRPr="005677AF">
        <w:t xml:space="preserve"> Außerdem </w:t>
      </w:r>
      <w:r w:rsidR="00EA442A" w:rsidRPr="005677AF">
        <w:t xml:space="preserve">ist so die </w:t>
      </w:r>
      <w:del w:id="752" w:author="Brendel, Marcus, BDF" w:date="2018-10-24T19:01:00Z">
        <w:r w:rsidR="00EA442A" w:rsidRPr="005677AF" w:rsidDel="00701203">
          <w:delText xml:space="preserve">verwendete </w:delText>
        </w:r>
      </w:del>
      <w:ins w:id="753" w:author="Brendel, Marcus, BDF" w:date="2018-10-24T19:01:00Z">
        <w:r w:rsidR="00701203" w:rsidRPr="005677AF">
          <w:t xml:space="preserve">erforderliche </w:t>
        </w:r>
      </w:ins>
      <w:r w:rsidR="00EA442A" w:rsidRPr="005677AF">
        <w:t>Rechenleistung beim Finden eines Termin</w:t>
      </w:r>
      <w:ins w:id="754" w:author="Brendel, Marcus, BDF" w:date="2018-10-24T19:01:00Z">
        <w:r w:rsidR="00701203" w:rsidRPr="005677AF">
          <w:t>s</w:t>
        </w:r>
      </w:ins>
      <w:r w:rsidR="00EA442A" w:rsidRPr="005677AF">
        <w:t xml:space="preserve"> deutlich geringer</w:t>
      </w:r>
      <w:del w:id="755" w:author="Jutta" w:date="2018-10-26T17:29:00Z">
        <w:r w:rsidR="00EA442A" w:rsidRPr="005677AF" w:rsidDel="009107DB">
          <w:delText>,</w:delText>
        </w:r>
        <w:r w:rsidR="00DA592D" w:rsidRPr="005677AF" w:rsidDel="009107DB">
          <w:delText xml:space="preserve"> als wenn er bei den anderen Terminen gespeichert wäre</w:delText>
        </w:r>
      </w:del>
      <w:r w:rsidR="0062054F" w:rsidRPr="005677AF">
        <w:t xml:space="preserve">. </w:t>
      </w:r>
    </w:p>
    <w:p w14:paraId="323BAF51" w14:textId="77777777" w:rsidR="006430D4" w:rsidRPr="005677AF" w:rsidRDefault="008E46A6" w:rsidP="00D76229">
      <w:pPr>
        <w:pStyle w:val="Listenabsatz"/>
        <w:numPr>
          <w:ilvl w:val="0"/>
          <w:numId w:val="3"/>
        </w:numPr>
        <w:spacing w:line="360" w:lineRule="auto"/>
      </w:pPr>
      <w:r w:rsidRPr="005677AF">
        <w:t>Speicherung</w:t>
      </w:r>
      <w:r w:rsidR="006430D4" w:rsidRPr="005677AF">
        <w:t xml:space="preserve"> d</w:t>
      </w:r>
      <w:r w:rsidRPr="005677AF">
        <w:t>er</w:t>
      </w:r>
      <w:r w:rsidR="006430D4" w:rsidRPr="005677AF">
        <w:t xml:space="preserve"> normalen /einmaligen Termine</w:t>
      </w:r>
      <w:r w:rsidR="00845657" w:rsidRPr="005677AF">
        <w:t>:</w:t>
      </w:r>
      <w:r w:rsidR="006430D4" w:rsidRPr="005677AF">
        <w:t xml:space="preserve"> Um das Suchen nach einem bestimmten Termin zu vereinfachen und eine </w:t>
      </w:r>
      <w:r w:rsidRPr="005677AF">
        <w:t>geordnete</w:t>
      </w:r>
      <w:r w:rsidR="006430D4" w:rsidRPr="005677AF">
        <w:t xml:space="preserve"> Struktur in die DTD zu bringen, </w:t>
      </w:r>
      <w:r w:rsidR="006D1FE8" w:rsidRPr="005677AF">
        <w:t>sind</w:t>
      </w:r>
      <w:r w:rsidR="006430D4" w:rsidRPr="005677AF">
        <w:t xml:space="preserve"> diese erst nach Jahr, anschließend nach Monat und </w:t>
      </w:r>
      <w:r w:rsidR="00845657" w:rsidRPr="005677AF">
        <w:t xml:space="preserve">zuletzt </w:t>
      </w:r>
      <w:r w:rsidRPr="005677AF">
        <w:t xml:space="preserve">nach </w:t>
      </w:r>
      <w:r w:rsidR="006430D4" w:rsidRPr="005677AF">
        <w:t xml:space="preserve">Tag </w:t>
      </w:r>
      <w:r w:rsidR="006D1FE8" w:rsidRPr="005677AF">
        <w:t>unterteilt</w:t>
      </w:r>
      <w:r w:rsidR="006430D4" w:rsidRPr="005677AF">
        <w:t xml:space="preserve">. </w:t>
      </w:r>
      <w:r w:rsidRPr="005677AF">
        <w:t>Die Tagelement</w:t>
      </w:r>
      <w:r w:rsidR="00845657" w:rsidRPr="005677AF">
        <w:t>e</w:t>
      </w:r>
      <w:r w:rsidRPr="005677AF">
        <w:t xml:space="preserve"> können nun</w:t>
      </w:r>
      <w:r w:rsidR="00D46C7B" w:rsidRPr="005677AF">
        <w:t xml:space="preserve"> </w:t>
      </w:r>
      <w:r w:rsidR="00AB6B06" w:rsidRPr="005677AF">
        <w:rPr>
          <w:rFonts w:cstheme="minorHAnsi"/>
        </w:rPr>
        <w:t>Perioden</w:t>
      </w:r>
      <w:r w:rsidR="00D46C7B" w:rsidRPr="005677AF">
        <w:t xml:space="preserve"> </w:t>
      </w:r>
      <w:commentRangeStart w:id="756"/>
      <w:r w:rsidR="00D46C7B" w:rsidRPr="005677AF">
        <w:t>als</w:t>
      </w:r>
      <w:r w:rsidRPr="005677AF">
        <w:t xml:space="preserve"> Child-Elemente</w:t>
      </w:r>
      <w:del w:id="757" w:author="Office2016S0116" w:date="2018-10-25T15:50:00Z">
        <w:r w:rsidR="00D46C7B" w:rsidRPr="005677AF" w:rsidDel="00A84ED0">
          <w:delText>n</w:delText>
        </w:r>
      </w:del>
      <w:r w:rsidR="00D46C7B" w:rsidRPr="005677AF">
        <w:t xml:space="preserve"> </w:t>
      </w:r>
      <w:commentRangeEnd w:id="756"/>
      <w:r w:rsidR="00701203" w:rsidRPr="005677AF">
        <w:rPr>
          <w:rStyle w:val="Kommentarzeichen"/>
        </w:rPr>
        <w:commentReference w:id="756"/>
      </w:r>
      <w:r w:rsidR="00D46C7B" w:rsidRPr="005677AF">
        <w:t>haben, in denen die Start- und Enduhrzeit</w:t>
      </w:r>
      <w:r w:rsidR="00845657" w:rsidRPr="005677AF">
        <w:t>en</w:t>
      </w:r>
      <w:r w:rsidR="00D46C7B" w:rsidRPr="005677AF">
        <w:t xml:space="preserve"> der Termine</w:t>
      </w:r>
      <w:del w:id="758" w:author="Brendel, Marcus, BDF" w:date="2018-10-24T19:02:00Z">
        <w:r w:rsidR="00D46C7B" w:rsidRPr="005677AF" w:rsidDel="00701203">
          <w:delText>,</w:delText>
        </w:r>
      </w:del>
      <w:r w:rsidR="00D46C7B" w:rsidRPr="005677AF">
        <w:t xml:space="preserve"> sowie Inhalt</w:t>
      </w:r>
      <w:r w:rsidR="00845657" w:rsidRPr="005677AF">
        <w:t>e</w:t>
      </w:r>
      <w:r w:rsidR="00D46C7B" w:rsidRPr="005677AF">
        <w:t xml:space="preserve"> gespeichert werden</w:t>
      </w:r>
      <w:r w:rsidR="006430D4" w:rsidRPr="005677AF">
        <w:t xml:space="preserve">. </w:t>
      </w:r>
      <w:r w:rsidR="00295293" w:rsidRPr="005677AF">
        <w:t>Um die Größe der Datei zu minimieren, werden Jahre, Monate und Tage nur dann erzeugt, wenn eine Periode in diese</w:t>
      </w:r>
      <w:del w:id="759" w:author="Brendel, Marcus, BDF" w:date="2018-10-24T19:02:00Z">
        <w:r w:rsidR="00295293" w:rsidRPr="005677AF" w:rsidDel="00701203">
          <w:delText>m</w:delText>
        </w:r>
      </w:del>
      <w:ins w:id="760" w:author="Brendel, Marcus, BDF" w:date="2018-10-24T19:02:00Z">
        <w:r w:rsidR="00701203" w:rsidRPr="005677AF">
          <w:t>n</w:t>
        </w:r>
      </w:ins>
      <w:r w:rsidR="006430D4" w:rsidRPr="005677AF">
        <w:t xml:space="preserve"> </w:t>
      </w:r>
      <w:r w:rsidR="00295293" w:rsidRPr="005677AF">
        <w:t>angelegt werden soll.</w:t>
      </w:r>
      <w:r w:rsidR="00D25564" w:rsidRPr="005677AF">
        <w:t xml:space="preserve"> Existiert </w:t>
      </w:r>
      <w:r w:rsidR="00AB6B06" w:rsidRPr="005677AF">
        <w:t>ein Tag-, Monat- oder Jahreselement bereits, s</w:t>
      </w:r>
      <w:r w:rsidR="006D1FE8" w:rsidRPr="005677AF">
        <w:t xml:space="preserve">o erstellt das Programm nicht extra einen neuen </w:t>
      </w:r>
      <w:proofErr w:type="spellStart"/>
      <w:r w:rsidR="006D1FE8" w:rsidRPr="005677AF">
        <w:rPr>
          <w:rFonts w:ascii="Courier New" w:hAnsi="Courier New" w:cs="Courier New"/>
        </w:rPr>
        <w:t>Node</w:t>
      </w:r>
      <w:proofErr w:type="spellEnd"/>
      <w:r w:rsidR="006D1FE8" w:rsidRPr="005677AF">
        <w:t xml:space="preserve">, sondern speichert den Termin in den bereits vorhandenen. </w:t>
      </w:r>
    </w:p>
    <w:p w14:paraId="36C17C1C" w14:textId="77777777" w:rsidR="000E2C3C" w:rsidRPr="005677AF" w:rsidDel="00A85AC2" w:rsidRDefault="00BA0CCF" w:rsidP="00D76229">
      <w:pPr>
        <w:pStyle w:val="berschrift2"/>
        <w:spacing w:before="0" w:line="360" w:lineRule="auto"/>
        <w:rPr>
          <w:del w:id="761" w:author="Office2016S0116" w:date="2018-10-25T20:49:00Z"/>
        </w:rPr>
      </w:pPr>
      <w:bookmarkStart w:id="762" w:name="_Toc528588287"/>
      <w:r w:rsidRPr="005677AF">
        <w:t>Schnittstelle Java XML</w:t>
      </w:r>
      <w:r w:rsidR="000E2C3C" w:rsidRPr="005677AF">
        <w:t xml:space="preserve"> (Datenspeicherung)</w:t>
      </w:r>
      <w:bookmarkEnd w:id="762"/>
    </w:p>
    <w:p w14:paraId="37C3152A" w14:textId="77777777" w:rsidR="00245DB7" w:rsidRPr="00741728" w:rsidRDefault="00245DB7">
      <w:pPr>
        <w:pStyle w:val="berschrift2"/>
        <w:spacing w:before="0" w:line="360" w:lineRule="auto"/>
        <w:pPrChange w:id="763" w:author="Office2016S0116" w:date="2018-10-25T20:49:00Z">
          <w:pPr>
            <w:spacing w:line="360" w:lineRule="auto"/>
          </w:pPr>
        </w:pPrChange>
      </w:pPr>
    </w:p>
    <w:p w14:paraId="520FC1AD" w14:textId="77777777" w:rsidR="002B0076" w:rsidRPr="005677AF" w:rsidRDefault="00C22CB5" w:rsidP="00D76229">
      <w:pPr>
        <w:spacing w:line="360" w:lineRule="auto"/>
      </w:pPr>
      <w:r w:rsidRPr="005677AF">
        <w:t xml:space="preserve">Als Schnittstelle zwischen den Java-Klassen und dem XML-Dokument dient eine Bibliothek, die sich DOM nennt. </w:t>
      </w:r>
    </w:p>
    <w:p w14:paraId="4185E662" w14:textId="77777777" w:rsidR="002B0076" w:rsidRPr="005677AF" w:rsidDel="00A85AC2" w:rsidRDefault="002B0076" w:rsidP="00D76229">
      <w:pPr>
        <w:pStyle w:val="berschrift3"/>
        <w:spacing w:before="0" w:line="360" w:lineRule="auto"/>
        <w:rPr>
          <w:del w:id="764" w:author="Office2016S0116" w:date="2018-10-25T20:49:00Z"/>
        </w:rPr>
      </w:pPr>
      <w:bookmarkStart w:id="765" w:name="_Toc528588288"/>
      <w:r w:rsidRPr="005677AF">
        <w:t>Wahl der verwendeten Bibliothek</w:t>
      </w:r>
      <w:bookmarkEnd w:id="765"/>
    </w:p>
    <w:p w14:paraId="48E423F4" w14:textId="77777777" w:rsidR="002B0076" w:rsidRPr="00741728" w:rsidRDefault="002B0076">
      <w:pPr>
        <w:pStyle w:val="berschrift3"/>
        <w:spacing w:before="0" w:line="360" w:lineRule="auto"/>
        <w:pPrChange w:id="766" w:author="Office2016S0116" w:date="2018-10-25T20:49:00Z">
          <w:pPr>
            <w:spacing w:line="360" w:lineRule="auto"/>
          </w:pPr>
        </w:pPrChange>
      </w:pPr>
    </w:p>
    <w:p w14:paraId="7344261F" w14:textId="003306CD" w:rsidR="00844CEF" w:rsidRPr="005677AF" w:rsidRDefault="002B0076" w:rsidP="00D76229">
      <w:pPr>
        <w:spacing w:line="360" w:lineRule="auto"/>
      </w:pPr>
      <w:r w:rsidRPr="005677AF">
        <w:t>Zur Auswahl einer Schnittstelle Java-XML b</w:t>
      </w:r>
      <w:r w:rsidR="00845657" w:rsidRPr="005677AF">
        <w:t>o</w:t>
      </w:r>
      <w:r w:rsidRPr="005677AF">
        <w:t>ten sich verschiedene Möglichkeiten: JAXB</w:t>
      </w:r>
      <w:r w:rsidR="002D3B15" w:rsidRPr="005677AF">
        <w:rPr>
          <w:rStyle w:val="Funotenzeichen"/>
        </w:rPr>
        <w:footnoteReference w:id="9"/>
      </w:r>
      <w:r w:rsidRPr="005677AF">
        <w:t>, SAX und DOM</w:t>
      </w:r>
      <w:r w:rsidR="00952CDC" w:rsidRPr="005677AF">
        <w:rPr>
          <w:rStyle w:val="Funotenzeichen"/>
        </w:rPr>
        <w:footnoteReference w:id="10"/>
      </w:r>
      <w:r w:rsidRPr="005677AF">
        <w:t xml:space="preserve">. </w:t>
      </w:r>
      <w:r w:rsidR="00844CEF" w:rsidRPr="005677AF">
        <w:t>Im Folgenden ist eine Tabelle zu sehen, in der die jeweiligen Vor- und Nachteile der verschiedenen Bibliotheken erläutert werden.</w:t>
      </w:r>
    </w:p>
    <w:tbl>
      <w:tblPr>
        <w:tblStyle w:val="Tabellenraster"/>
        <w:tblW w:w="0" w:type="auto"/>
        <w:tblLook w:val="04A0" w:firstRow="1" w:lastRow="0" w:firstColumn="1" w:lastColumn="0" w:noHBand="0" w:noVBand="1"/>
        <w:tblPrChange w:id="769" w:author="EDUS0116 OfficeS0116" w:date="2018-10-26T15:36:00Z">
          <w:tblPr>
            <w:tblStyle w:val="Tabellenraster"/>
            <w:tblW w:w="0" w:type="auto"/>
            <w:tblLook w:val="04A0" w:firstRow="1" w:lastRow="0" w:firstColumn="1" w:lastColumn="0" w:noHBand="0" w:noVBand="1"/>
          </w:tblPr>
        </w:tblPrChange>
      </w:tblPr>
      <w:tblGrid>
        <w:gridCol w:w="1413"/>
        <w:gridCol w:w="4678"/>
        <w:gridCol w:w="2402"/>
        <w:tblGridChange w:id="770">
          <w:tblGrid>
            <w:gridCol w:w="113"/>
            <w:gridCol w:w="2183"/>
            <w:gridCol w:w="113"/>
            <w:gridCol w:w="3442"/>
            <w:gridCol w:w="113"/>
            <w:gridCol w:w="2529"/>
            <w:gridCol w:w="113"/>
          </w:tblGrid>
        </w:tblGridChange>
      </w:tblGrid>
      <w:tr w:rsidR="00844CEF" w:rsidRPr="005677AF" w14:paraId="344049FF" w14:textId="77777777" w:rsidTr="005C7866">
        <w:trPr>
          <w:trPrChange w:id="771" w:author="EDUS0116 OfficeS0116" w:date="2018-10-26T15:36:00Z">
            <w:trPr>
              <w:gridBefore w:val="1"/>
            </w:trPr>
          </w:trPrChange>
        </w:trPr>
        <w:tc>
          <w:tcPr>
            <w:tcW w:w="1413" w:type="dxa"/>
            <w:tcPrChange w:id="772" w:author="EDUS0116 OfficeS0116" w:date="2018-10-26T15:36:00Z">
              <w:tcPr>
                <w:tcW w:w="2444" w:type="dxa"/>
                <w:gridSpan w:val="2"/>
              </w:tcPr>
            </w:tcPrChange>
          </w:tcPr>
          <w:p w14:paraId="18777557" w14:textId="77777777" w:rsidR="00844CEF" w:rsidRPr="005677AF" w:rsidRDefault="00844CEF" w:rsidP="00D76229">
            <w:pPr>
              <w:spacing w:line="360" w:lineRule="auto"/>
            </w:pPr>
          </w:p>
        </w:tc>
        <w:tc>
          <w:tcPr>
            <w:tcW w:w="4678" w:type="dxa"/>
            <w:tcBorders>
              <w:bottom w:val="single" w:sz="4" w:space="0" w:color="auto"/>
            </w:tcBorders>
            <w:tcPrChange w:id="773" w:author="EDUS0116 OfficeS0116" w:date="2018-10-26T15:36:00Z">
              <w:tcPr>
                <w:tcW w:w="3555" w:type="dxa"/>
                <w:gridSpan w:val="2"/>
              </w:tcPr>
            </w:tcPrChange>
          </w:tcPr>
          <w:p w14:paraId="39DD4AAB" w14:textId="77777777" w:rsidR="00844CEF" w:rsidRPr="005677AF" w:rsidRDefault="00844CEF" w:rsidP="00D76229">
            <w:pPr>
              <w:spacing w:line="360" w:lineRule="auto"/>
              <w:jc w:val="center"/>
            </w:pPr>
            <w:r w:rsidRPr="005677AF">
              <w:t>Vorteile</w:t>
            </w:r>
          </w:p>
        </w:tc>
        <w:tc>
          <w:tcPr>
            <w:tcW w:w="2402" w:type="dxa"/>
            <w:tcPrChange w:id="774" w:author="EDUS0116 OfficeS0116" w:date="2018-10-26T15:36:00Z">
              <w:tcPr>
                <w:tcW w:w="2720" w:type="dxa"/>
                <w:gridSpan w:val="2"/>
              </w:tcPr>
            </w:tcPrChange>
          </w:tcPr>
          <w:p w14:paraId="79866792" w14:textId="77777777" w:rsidR="00844CEF" w:rsidRPr="005677AF" w:rsidRDefault="00844CEF" w:rsidP="00D76229">
            <w:pPr>
              <w:spacing w:line="360" w:lineRule="auto"/>
              <w:jc w:val="center"/>
            </w:pPr>
            <w:r w:rsidRPr="005677AF">
              <w:t>Nachteile</w:t>
            </w:r>
          </w:p>
        </w:tc>
      </w:tr>
      <w:tr w:rsidR="00A82687" w:rsidRPr="005677AF" w14:paraId="5AB29273" w14:textId="77777777" w:rsidTr="005C7866">
        <w:trPr>
          <w:trPrChange w:id="775" w:author="EDUS0116 OfficeS0116" w:date="2018-10-26T15:36:00Z">
            <w:trPr>
              <w:gridAfter w:val="0"/>
            </w:trPr>
          </w:trPrChange>
        </w:trPr>
        <w:tc>
          <w:tcPr>
            <w:tcW w:w="1413" w:type="dxa"/>
            <w:vMerge w:val="restart"/>
            <w:vAlign w:val="center"/>
            <w:tcPrChange w:id="776" w:author="EDUS0116 OfficeS0116" w:date="2018-10-26T15:36:00Z">
              <w:tcPr>
                <w:tcW w:w="2296" w:type="dxa"/>
                <w:gridSpan w:val="2"/>
                <w:vMerge w:val="restart"/>
                <w:vAlign w:val="center"/>
              </w:tcPr>
            </w:tcPrChange>
          </w:tcPr>
          <w:p w14:paraId="21637C27" w14:textId="77777777" w:rsidR="00A82687" w:rsidRPr="005677AF" w:rsidRDefault="00A82687" w:rsidP="009726CC">
            <w:pPr>
              <w:tabs>
                <w:tab w:val="center" w:pos="1229"/>
                <w:tab w:val="right" w:pos="2459"/>
              </w:tabs>
              <w:spacing w:line="360" w:lineRule="auto"/>
              <w:jc w:val="center"/>
            </w:pPr>
            <w:r w:rsidRPr="005677AF">
              <w:t>SAX</w:t>
            </w:r>
          </w:p>
        </w:tc>
        <w:tc>
          <w:tcPr>
            <w:tcW w:w="4678" w:type="dxa"/>
            <w:vMerge w:val="restart"/>
            <w:vAlign w:val="center"/>
            <w:tcPrChange w:id="777" w:author="EDUS0116 OfficeS0116" w:date="2018-10-26T15:36:00Z">
              <w:tcPr>
                <w:tcW w:w="3555" w:type="dxa"/>
                <w:gridSpan w:val="2"/>
                <w:vMerge w:val="restart"/>
                <w:vAlign w:val="center"/>
              </w:tcPr>
            </w:tcPrChange>
          </w:tcPr>
          <w:p w14:paraId="7019B4CD" w14:textId="77777777" w:rsidR="00A82687" w:rsidDel="00A82687" w:rsidRDefault="00A82687" w:rsidP="004F767A">
            <w:pPr>
              <w:spacing w:line="360" w:lineRule="auto"/>
              <w:jc w:val="center"/>
              <w:rPr>
                <w:ins w:id="778" w:author="Office2016S0116" w:date="2018-10-25T20:56:00Z"/>
                <w:del w:id="779" w:author="EDUS0116 OfficeS0116" w:date="2018-10-26T15:34:00Z"/>
              </w:rPr>
            </w:pPr>
          </w:p>
          <w:p w14:paraId="3ED00899" w14:textId="63F9F647" w:rsidR="00A82687" w:rsidDel="00A82687" w:rsidRDefault="00A82687">
            <w:pPr>
              <w:spacing w:line="360" w:lineRule="auto"/>
              <w:rPr>
                <w:ins w:id="780" w:author="Office2016S0116" w:date="2018-10-25T20:56:00Z"/>
                <w:del w:id="781" w:author="EDUS0116 OfficeS0116" w:date="2018-10-26T15:34:00Z"/>
              </w:rPr>
              <w:pPrChange w:id="782" w:author="EDUS0116 OfficeS0116" w:date="2018-10-26T15:34:00Z">
                <w:pPr>
                  <w:spacing w:line="360" w:lineRule="auto"/>
                  <w:jc w:val="center"/>
                </w:pPr>
              </w:pPrChange>
            </w:pPr>
          </w:p>
          <w:p w14:paraId="009EA6B5" w14:textId="253A0B4B" w:rsidR="00A82687" w:rsidRPr="005677AF" w:rsidRDefault="00A82687" w:rsidP="004F767A">
            <w:pPr>
              <w:spacing w:line="360" w:lineRule="auto"/>
              <w:jc w:val="center"/>
            </w:pPr>
            <w:r w:rsidRPr="005677AF">
              <w:t>Performanter als DOM</w:t>
            </w:r>
          </w:p>
        </w:tc>
        <w:tc>
          <w:tcPr>
            <w:tcW w:w="2402" w:type="dxa"/>
            <w:vAlign w:val="center"/>
            <w:tcPrChange w:id="783" w:author="EDUS0116 OfficeS0116" w:date="2018-10-26T15:36:00Z">
              <w:tcPr>
                <w:tcW w:w="2642" w:type="dxa"/>
                <w:gridSpan w:val="2"/>
                <w:vAlign w:val="center"/>
              </w:tcPr>
            </w:tcPrChange>
          </w:tcPr>
          <w:p w14:paraId="616E2C9E" w14:textId="77777777" w:rsidR="00A82687" w:rsidRPr="005677AF" w:rsidRDefault="00A82687" w:rsidP="004F767A">
            <w:pPr>
              <w:spacing w:line="360" w:lineRule="auto"/>
              <w:jc w:val="center"/>
            </w:pPr>
            <w:r w:rsidRPr="005677AF">
              <w:t>Nicht standarisiert</w:t>
            </w:r>
          </w:p>
        </w:tc>
      </w:tr>
      <w:tr w:rsidR="00A82687" w:rsidRPr="005677AF" w14:paraId="7725B56D" w14:textId="77777777" w:rsidTr="005C7866">
        <w:trPr>
          <w:trPrChange w:id="784" w:author="EDUS0116 OfficeS0116" w:date="2018-10-26T15:36:00Z">
            <w:trPr>
              <w:gridAfter w:val="0"/>
            </w:trPr>
          </w:trPrChange>
        </w:trPr>
        <w:tc>
          <w:tcPr>
            <w:tcW w:w="1413" w:type="dxa"/>
            <w:vMerge/>
            <w:vAlign w:val="center"/>
            <w:tcPrChange w:id="785" w:author="EDUS0116 OfficeS0116" w:date="2018-10-26T15:36:00Z">
              <w:tcPr>
                <w:tcW w:w="2296" w:type="dxa"/>
                <w:gridSpan w:val="2"/>
                <w:vMerge/>
                <w:vAlign w:val="center"/>
              </w:tcPr>
            </w:tcPrChange>
          </w:tcPr>
          <w:p w14:paraId="0FA91E0C" w14:textId="77777777" w:rsidR="00A82687" w:rsidRPr="005677AF" w:rsidRDefault="00A82687" w:rsidP="004F767A">
            <w:pPr>
              <w:spacing w:line="360" w:lineRule="auto"/>
              <w:jc w:val="center"/>
            </w:pPr>
          </w:p>
        </w:tc>
        <w:tc>
          <w:tcPr>
            <w:tcW w:w="4678" w:type="dxa"/>
            <w:vMerge/>
            <w:vAlign w:val="center"/>
            <w:tcPrChange w:id="786" w:author="EDUS0116 OfficeS0116" w:date="2018-10-26T15:36:00Z">
              <w:tcPr>
                <w:tcW w:w="3555" w:type="dxa"/>
                <w:gridSpan w:val="2"/>
                <w:vMerge/>
                <w:vAlign w:val="center"/>
              </w:tcPr>
            </w:tcPrChange>
          </w:tcPr>
          <w:p w14:paraId="65F264C9" w14:textId="77777777" w:rsidR="00A82687" w:rsidRPr="005677AF" w:rsidRDefault="00A82687" w:rsidP="004F767A">
            <w:pPr>
              <w:spacing w:line="360" w:lineRule="auto"/>
              <w:jc w:val="center"/>
            </w:pPr>
          </w:p>
        </w:tc>
        <w:tc>
          <w:tcPr>
            <w:tcW w:w="2402" w:type="dxa"/>
            <w:vAlign w:val="center"/>
            <w:tcPrChange w:id="787" w:author="EDUS0116 OfficeS0116" w:date="2018-10-26T15:36:00Z">
              <w:tcPr>
                <w:tcW w:w="2642" w:type="dxa"/>
                <w:gridSpan w:val="2"/>
                <w:vAlign w:val="center"/>
              </w:tcPr>
            </w:tcPrChange>
          </w:tcPr>
          <w:p w14:paraId="1F11563A" w14:textId="77777777" w:rsidR="00A82687" w:rsidRPr="005677AF" w:rsidRDefault="00A82687">
            <w:pPr>
              <w:spacing w:line="360" w:lineRule="auto"/>
              <w:jc w:val="center"/>
            </w:pPr>
            <w:r w:rsidRPr="005677AF">
              <w:t>Unflexibler Zugriff auf Elemente (nur erstes und letztes Element direkt auslesbar)</w:t>
            </w:r>
          </w:p>
        </w:tc>
      </w:tr>
      <w:tr w:rsidR="00F0585C" w:rsidRPr="005677AF" w14:paraId="24D80BA3" w14:textId="77777777" w:rsidTr="005C7866">
        <w:trPr>
          <w:trHeight w:val="1211"/>
          <w:trPrChange w:id="788" w:author="EDUS0116 OfficeS0116" w:date="2018-10-26T15:36:00Z">
            <w:trPr>
              <w:gridAfter w:val="0"/>
              <w:trHeight w:val="1211"/>
            </w:trPr>
          </w:trPrChange>
        </w:trPr>
        <w:tc>
          <w:tcPr>
            <w:tcW w:w="1413" w:type="dxa"/>
            <w:vMerge w:val="restart"/>
            <w:vAlign w:val="center"/>
            <w:tcPrChange w:id="789" w:author="EDUS0116 OfficeS0116" w:date="2018-10-26T15:36:00Z">
              <w:tcPr>
                <w:tcW w:w="2296" w:type="dxa"/>
                <w:gridSpan w:val="2"/>
                <w:vMerge w:val="restart"/>
                <w:vAlign w:val="center"/>
              </w:tcPr>
            </w:tcPrChange>
          </w:tcPr>
          <w:p w14:paraId="7CAE05F0" w14:textId="77777777" w:rsidR="00F0585C" w:rsidRPr="005677AF" w:rsidRDefault="00F0585C" w:rsidP="004F767A">
            <w:pPr>
              <w:spacing w:line="360" w:lineRule="auto"/>
              <w:jc w:val="center"/>
            </w:pPr>
            <w:r w:rsidRPr="005677AF">
              <w:t>DOM</w:t>
            </w:r>
          </w:p>
        </w:tc>
        <w:tc>
          <w:tcPr>
            <w:tcW w:w="4678" w:type="dxa"/>
            <w:vAlign w:val="center"/>
            <w:tcPrChange w:id="790" w:author="EDUS0116 OfficeS0116" w:date="2018-10-26T15:36:00Z">
              <w:tcPr>
                <w:tcW w:w="3555" w:type="dxa"/>
                <w:gridSpan w:val="2"/>
                <w:vAlign w:val="center"/>
              </w:tcPr>
            </w:tcPrChange>
          </w:tcPr>
          <w:p w14:paraId="3B26C565" w14:textId="77777777" w:rsidR="00F0585C" w:rsidRPr="005677AF" w:rsidRDefault="00F0585C" w:rsidP="004F767A">
            <w:pPr>
              <w:spacing w:line="360" w:lineRule="auto"/>
              <w:jc w:val="center"/>
            </w:pPr>
            <w:r w:rsidRPr="005677AF">
              <w:t>Flexibler Zugriff auf alle Elemente</w:t>
            </w:r>
          </w:p>
        </w:tc>
        <w:tc>
          <w:tcPr>
            <w:tcW w:w="2402" w:type="dxa"/>
            <w:vMerge w:val="restart"/>
            <w:vAlign w:val="center"/>
            <w:tcPrChange w:id="791" w:author="EDUS0116 OfficeS0116" w:date="2018-10-26T15:36:00Z">
              <w:tcPr>
                <w:tcW w:w="2642" w:type="dxa"/>
                <w:gridSpan w:val="2"/>
                <w:vMerge w:val="restart"/>
                <w:vAlign w:val="center"/>
              </w:tcPr>
            </w:tcPrChange>
          </w:tcPr>
          <w:p w14:paraId="6C2FDDC5" w14:textId="77777777" w:rsidR="00F0585C" w:rsidRPr="005677AF" w:rsidRDefault="00F0585C" w:rsidP="004F767A">
            <w:pPr>
              <w:spacing w:line="360" w:lineRule="auto"/>
              <w:jc w:val="center"/>
            </w:pPr>
            <w:r w:rsidRPr="005677AF">
              <w:t>Gesamtes XML-Dokument wird in den Hauptspeicher geladen</w:t>
            </w:r>
          </w:p>
          <w:p w14:paraId="596F7B3F" w14:textId="035BC242" w:rsidR="00F0585C" w:rsidRPr="005677AF" w:rsidRDefault="00F0585C" w:rsidP="00F0585C">
            <w:pPr>
              <w:spacing w:line="360" w:lineRule="auto"/>
            </w:pPr>
            <w:del w:id="792" w:author="EDUS0116 OfficeS0116" w:date="2018-10-26T15:35:00Z">
              <w:r w:rsidRPr="005677AF" w:rsidDel="00F0585C">
                <w:delText>Zugriff über Knotenhierachie ist teilweise sehr kompliziert</w:delText>
              </w:r>
            </w:del>
          </w:p>
        </w:tc>
      </w:tr>
      <w:tr w:rsidR="00F0585C" w:rsidRPr="005677AF" w14:paraId="4E8A16BD" w14:textId="77777777" w:rsidTr="005C7866">
        <w:trPr>
          <w:trPrChange w:id="793" w:author="EDUS0116 OfficeS0116" w:date="2018-10-26T15:36:00Z">
            <w:trPr>
              <w:gridAfter w:val="0"/>
            </w:trPr>
          </w:trPrChange>
        </w:trPr>
        <w:tc>
          <w:tcPr>
            <w:tcW w:w="1413" w:type="dxa"/>
            <w:vMerge/>
            <w:vAlign w:val="center"/>
            <w:tcPrChange w:id="794" w:author="EDUS0116 OfficeS0116" w:date="2018-10-26T15:36:00Z">
              <w:tcPr>
                <w:tcW w:w="2296" w:type="dxa"/>
                <w:gridSpan w:val="2"/>
                <w:vMerge/>
                <w:vAlign w:val="center"/>
              </w:tcPr>
            </w:tcPrChange>
          </w:tcPr>
          <w:p w14:paraId="0F432756" w14:textId="77777777" w:rsidR="00F0585C" w:rsidRPr="005677AF" w:rsidRDefault="00F0585C" w:rsidP="004F767A">
            <w:pPr>
              <w:spacing w:line="360" w:lineRule="auto"/>
              <w:jc w:val="center"/>
            </w:pPr>
          </w:p>
        </w:tc>
        <w:tc>
          <w:tcPr>
            <w:tcW w:w="4678" w:type="dxa"/>
            <w:vAlign w:val="center"/>
            <w:tcPrChange w:id="795" w:author="EDUS0116 OfficeS0116" w:date="2018-10-26T15:36:00Z">
              <w:tcPr>
                <w:tcW w:w="3555" w:type="dxa"/>
                <w:gridSpan w:val="2"/>
                <w:vAlign w:val="center"/>
              </w:tcPr>
            </w:tcPrChange>
          </w:tcPr>
          <w:p w14:paraId="1E48CDC9" w14:textId="77777777" w:rsidR="00F0585C" w:rsidRPr="005677AF" w:rsidRDefault="00F0585C" w:rsidP="004F767A">
            <w:pPr>
              <w:spacing w:line="360" w:lineRule="auto"/>
              <w:jc w:val="center"/>
              <w:rPr>
                <w:rFonts w:cstheme="minorHAnsi"/>
              </w:rPr>
            </w:pPr>
            <w:r w:rsidRPr="005677AF">
              <w:t xml:space="preserve">Direkter Zugriff über </w:t>
            </w:r>
            <w:proofErr w:type="spellStart"/>
            <w:proofErr w:type="gramStart"/>
            <w:r w:rsidRPr="005677AF">
              <w:rPr>
                <w:rFonts w:ascii="Courier New" w:hAnsi="Courier New" w:cs="Courier New"/>
              </w:rPr>
              <w:t>getElementById</w:t>
            </w:r>
            <w:proofErr w:type="spellEnd"/>
            <w:r w:rsidRPr="005677AF">
              <w:rPr>
                <w:rFonts w:ascii="Courier New" w:hAnsi="Courier New" w:cs="Courier New"/>
              </w:rPr>
              <w:t>(</w:t>
            </w:r>
            <w:proofErr w:type="gramEnd"/>
            <w:r w:rsidRPr="005677AF">
              <w:rPr>
                <w:rFonts w:ascii="Courier New" w:hAnsi="Courier New" w:cs="Courier New"/>
              </w:rPr>
              <w:t xml:space="preserve">) </w:t>
            </w:r>
            <w:r w:rsidRPr="005677AF">
              <w:rPr>
                <w:rFonts w:cstheme="minorHAnsi"/>
              </w:rPr>
              <w:t>oder</w:t>
            </w:r>
            <w:r w:rsidRPr="005677AF">
              <w:rPr>
                <w:rFonts w:ascii="Courier New" w:hAnsi="Courier New" w:cs="Courier New"/>
              </w:rPr>
              <w:t xml:space="preserve"> </w:t>
            </w:r>
            <w:proofErr w:type="spellStart"/>
            <w:r w:rsidRPr="005677AF">
              <w:rPr>
                <w:rFonts w:ascii="Courier New" w:hAnsi="Courier New" w:cs="Courier New"/>
              </w:rPr>
              <w:t>getElementByTagName</w:t>
            </w:r>
            <w:proofErr w:type="spellEnd"/>
            <w:r w:rsidRPr="005677AF">
              <w:rPr>
                <w:rFonts w:ascii="Courier New" w:hAnsi="Courier New" w:cs="Courier New"/>
              </w:rPr>
              <w:t>()</w:t>
            </w:r>
            <w:r w:rsidRPr="005677AF">
              <w:rPr>
                <w:rFonts w:cstheme="minorHAnsi"/>
              </w:rPr>
              <w:t>auf Elemente</w:t>
            </w:r>
          </w:p>
        </w:tc>
        <w:tc>
          <w:tcPr>
            <w:tcW w:w="2402" w:type="dxa"/>
            <w:vMerge/>
            <w:vAlign w:val="center"/>
            <w:tcPrChange w:id="796" w:author="EDUS0116 OfficeS0116" w:date="2018-10-26T15:36:00Z">
              <w:tcPr>
                <w:tcW w:w="2642" w:type="dxa"/>
                <w:gridSpan w:val="2"/>
                <w:vMerge/>
                <w:vAlign w:val="center"/>
              </w:tcPr>
            </w:tcPrChange>
          </w:tcPr>
          <w:p w14:paraId="6A0B4CB1" w14:textId="5B768096" w:rsidR="00F0585C" w:rsidRPr="005677AF" w:rsidRDefault="00F0585C">
            <w:pPr>
              <w:spacing w:line="360" w:lineRule="auto"/>
              <w:pPrChange w:id="797" w:author="EDUS0116 OfficeS0116" w:date="2018-10-26T15:35:00Z">
                <w:pPr>
                  <w:spacing w:line="360" w:lineRule="auto"/>
                  <w:jc w:val="center"/>
                </w:pPr>
              </w:pPrChange>
            </w:pPr>
          </w:p>
        </w:tc>
      </w:tr>
      <w:tr w:rsidR="00F0585C" w:rsidRPr="005677AF" w14:paraId="6AF84C14" w14:textId="77777777" w:rsidTr="005C7866">
        <w:trPr>
          <w:trPrChange w:id="798" w:author="EDUS0116 OfficeS0116" w:date="2018-10-26T15:36:00Z">
            <w:trPr>
              <w:gridAfter w:val="0"/>
            </w:trPr>
          </w:trPrChange>
        </w:trPr>
        <w:tc>
          <w:tcPr>
            <w:tcW w:w="1413" w:type="dxa"/>
            <w:vMerge/>
            <w:tcPrChange w:id="799" w:author="EDUS0116 OfficeS0116" w:date="2018-10-26T15:36:00Z">
              <w:tcPr>
                <w:tcW w:w="2296" w:type="dxa"/>
                <w:gridSpan w:val="2"/>
                <w:vMerge/>
              </w:tcPr>
            </w:tcPrChange>
          </w:tcPr>
          <w:p w14:paraId="229734D7" w14:textId="77777777" w:rsidR="00F0585C" w:rsidRPr="005677AF" w:rsidRDefault="00F0585C" w:rsidP="00D76229">
            <w:pPr>
              <w:spacing w:line="360" w:lineRule="auto"/>
              <w:jc w:val="center"/>
            </w:pPr>
          </w:p>
        </w:tc>
        <w:tc>
          <w:tcPr>
            <w:tcW w:w="4678" w:type="dxa"/>
            <w:tcPrChange w:id="800" w:author="EDUS0116 OfficeS0116" w:date="2018-10-26T15:36:00Z">
              <w:tcPr>
                <w:tcW w:w="3555" w:type="dxa"/>
                <w:gridSpan w:val="2"/>
              </w:tcPr>
            </w:tcPrChange>
          </w:tcPr>
          <w:p w14:paraId="1DD2F054" w14:textId="77777777" w:rsidR="00F0585C" w:rsidRPr="005677AF" w:rsidRDefault="00F0585C" w:rsidP="00D76229">
            <w:pPr>
              <w:spacing w:line="360" w:lineRule="auto"/>
              <w:jc w:val="center"/>
            </w:pPr>
            <w:r w:rsidRPr="005677AF">
              <w:t xml:space="preserve">Modifikation des Dokuments sehr einfach </w:t>
            </w:r>
          </w:p>
        </w:tc>
        <w:tc>
          <w:tcPr>
            <w:tcW w:w="2402" w:type="dxa"/>
            <w:vMerge/>
            <w:tcPrChange w:id="801" w:author="EDUS0116 OfficeS0116" w:date="2018-10-26T15:36:00Z">
              <w:tcPr>
                <w:tcW w:w="2642" w:type="dxa"/>
                <w:gridSpan w:val="2"/>
                <w:vMerge/>
              </w:tcPr>
            </w:tcPrChange>
          </w:tcPr>
          <w:p w14:paraId="405A8049" w14:textId="77777777" w:rsidR="00F0585C" w:rsidRPr="005677AF" w:rsidRDefault="00F0585C" w:rsidP="00D76229">
            <w:pPr>
              <w:spacing w:line="360" w:lineRule="auto"/>
            </w:pPr>
          </w:p>
        </w:tc>
      </w:tr>
      <w:tr w:rsidR="00F0585C" w:rsidRPr="005677AF" w14:paraId="7B2DCB2E" w14:textId="77777777" w:rsidTr="005C7866">
        <w:trPr>
          <w:trPrChange w:id="802" w:author="EDUS0116 OfficeS0116" w:date="2018-10-26T15:36:00Z">
            <w:trPr>
              <w:gridAfter w:val="0"/>
            </w:trPr>
          </w:trPrChange>
        </w:trPr>
        <w:tc>
          <w:tcPr>
            <w:tcW w:w="1413" w:type="dxa"/>
            <w:vMerge/>
            <w:tcPrChange w:id="803" w:author="EDUS0116 OfficeS0116" w:date="2018-10-26T15:36:00Z">
              <w:tcPr>
                <w:tcW w:w="2296" w:type="dxa"/>
                <w:gridSpan w:val="2"/>
                <w:vMerge/>
              </w:tcPr>
            </w:tcPrChange>
          </w:tcPr>
          <w:p w14:paraId="528B9A1E" w14:textId="77777777" w:rsidR="00F0585C" w:rsidRPr="005677AF" w:rsidRDefault="00F0585C" w:rsidP="00D76229">
            <w:pPr>
              <w:spacing w:line="360" w:lineRule="auto"/>
              <w:jc w:val="center"/>
            </w:pPr>
          </w:p>
        </w:tc>
        <w:tc>
          <w:tcPr>
            <w:tcW w:w="4678" w:type="dxa"/>
            <w:tcPrChange w:id="804" w:author="EDUS0116 OfficeS0116" w:date="2018-10-26T15:36:00Z">
              <w:tcPr>
                <w:tcW w:w="3555" w:type="dxa"/>
                <w:gridSpan w:val="2"/>
              </w:tcPr>
            </w:tcPrChange>
          </w:tcPr>
          <w:p w14:paraId="50A45EAB" w14:textId="77777777" w:rsidR="00F0585C" w:rsidRPr="005677AF" w:rsidRDefault="00F0585C" w:rsidP="00D76229">
            <w:pPr>
              <w:spacing w:line="360" w:lineRule="auto"/>
              <w:jc w:val="center"/>
            </w:pPr>
            <w:r w:rsidRPr="005677AF">
              <w:t xml:space="preserve">Standarisiert </w:t>
            </w:r>
          </w:p>
        </w:tc>
        <w:tc>
          <w:tcPr>
            <w:tcW w:w="2402" w:type="dxa"/>
            <w:vMerge/>
            <w:tcPrChange w:id="805" w:author="EDUS0116 OfficeS0116" w:date="2018-10-26T15:36:00Z">
              <w:tcPr>
                <w:tcW w:w="2642" w:type="dxa"/>
                <w:gridSpan w:val="2"/>
                <w:vMerge/>
              </w:tcPr>
            </w:tcPrChange>
          </w:tcPr>
          <w:p w14:paraId="4CD0A3EE" w14:textId="77777777" w:rsidR="00F0585C" w:rsidRPr="005677AF" w:rsidRDefault="00F0585C" w:rsidP="00D76229">
            <w:pPr>
              <w:spacing w:line="360" w:lineRule="auto"/>
            </w:pPr>
          </w:p>
        </w:tc>
      </w:tr>
      <w:tr w:rsidR="00525927" w:rsidRPr="005677AF" w14:paraId="38E56192" w14:textId="77777777" w:rsidTr="005C7866">
        <w:trPr>
          <w:trPrChange w:id="806" w:author="EDUS0116 OfficeS0116" w:date="2018-10-26T15:36:00Z">
            <w:trPr>
              <w:gridAfter w:val="0"/>
            </w:trPr>
          </w:trPrChange>
        </w:trPr>
        <w:tc>
          <w:tcPr>
            <w:tcW w:w="1413" w:type="dxa"/>
            <w:vMerge w:val="restart"/>
            <w:vAlign w:val="center"/>
            <w:tcPrChange w:id="807" w:author="EDUS0116 OfficeS0116" w:date="2018-10-26T15:36:00Z">
              <w:tcPr>
                <w:tcW w:w="2296" w:type="dxa"/>
                <w:gridSpan w:val="2"/>
                <w:vMerge w:val="restart"/>
                <w:vAlign w:val="center"/>
              </w:tcPr>
            </w:tcPrChange>
          </w:tcPr>
          <w:p w14:paraId="26D8AF3B" w14:textId="77777777" w:rsidR="00525927" w:rsidRPr="005677AF" w:rsidRDefault="00525927" w:rsidP="004F767A">
            <w:pPr>
              <w:spacing w:line="360" w:lineRule="auto"/>
              <w:jc w:val="center"/>
            </w:pPr>
            <w:r w:rsidRPr="005677AF">
              <w:t>JAXB</w:t>
            </w:r>
          </w:p>
        </w:tc>
        <w:tc>
          <w:tcPr>
            <w:tcW w:w="4678" w:type="dxa"/>
            <w:tcPrChange w:id="808" w:author="EDUS0116 OfficeS0116" w:date="2018-10-26T15:36:00Z">
              <w:tcPr>
                <w:tcW w:w="3555" w:type="dxa"/>
                <w:gridSpan w:val="2"/>
              </w:tcPr>
            </w:tcPrChange>
          </w:tcPr>
          <w:p w14:paraId="61C7264D" w14:textId="3EEF7F8A" w:rsidR="00525927" w:rsidRPr="005677AF" w:rsidRDefault="00525927" w:rsidP="00D76229">
            <w:pPr>
              <w:spacing w:line="360" w:lineRule="auto"/>
              <w:jc w:val="center"/>
            </w:pPr>
            <w:r w:rsidRPr="005677AF">
              <w:t xml:space="preserve">Ganze Objektzustände können gespeichert werden </w:t>
            </w:r>
          </w:p>
        </w:tc>
        <w:tc>
          <w:tcPr>
            <w:tcW w:w="2402" w:type="dxa"/>
            <w:vMerge w:val="restart"/>
            <w:tcPrChange w:id="809" w:author="EDUS0116 OfficeS0116" w:date="2018-10-26T15:36:00Z">
              <w:tcPr>
                <w:tcW w:w="2642" w:type="dxa"/>
                <w:gridSpan w:val="2"/>
                <w:vMerge w:val="restart"/>
              </w:tcPr>
            </w:tcPrChange>
          </w:tcPr>
          <w:p w14:paraId="1A69A5C9" w14:textId="77777777" w:rsidR="00525927" w:rsidRDefault="00525927" w:rsidP="00D76229">
            <w:pPr>
              <w:spacing w:line="360" w:lineRule="auto"/>
              <w:rPr>
                <w:ins w:id="810" w:author="EDUS0116 OfficeS0116" w:date="2018-10-26T15:35:00Z"/>
              </w:rPr>
            </w:pPr>
          </w:p>
          <w:p w14:paraId="301536D5" w14:textId="49922B7E" w:rsidR="00625760" w:rsidRPr="005677AF" w:rsidRDefault="00625760" w:rsidP="00D76229">
            <w:pPr>
              <w:spacing w:line="360" w:lineRule="auto"/>
            </w:pPr>
          </w:p>
        </w:tc>
      </w:tr>
      <w:tr w:rsidR="00525927" w:rsidRPr="005677AF" w14:paraId="0FB3554E" w14:textId="77777777" w:rsidTr="005C7866">
        <w:trPr>
          <w:trPrChange w:id="811" w:author="EDUS0116 OfficeS0116" w:date="2018-10-26T15:36:00Z">
            <w:trPr>
              <w:gridAfter w:val="0"/>
            </w:trPr>
          </w:trPrChange>
        </w:trPr>
        <w:tc>
          <w:tcPr>
            <w:tcW w:w="1413" w:type="dxa"/>
            <w:vMerge/>
            <w:tcPrChange w:id="812" w:author="EDUS0116 OfficeS0116" w:date="2018-10-26T15:36:00Z">
              <w:tcPr>
                <w:tcW w:w="2296" w:type="dxa"/>
                <w:gridSpan w:val="2"/>
                <w:vMerge/>
              </w:tcPr>
            </w:tcPrChange>
          </w:tcPr>
          <w:p w14:paraId="52DCEFDC" w14:textId="77777777" w:rsidR="00525927" w:rsidRPr="005677AF" w:rsidRDefault="00525927" w:rsidP="00D76229">
            <w:pPr>
              <w:spacing w:line="360" w:lineRule="auto"/>
              <w:jc w:val="center"/>
            </w:pPr>
          </w:p>
        </w:tc>
        <w:tc>
          <w:tcPr>
            <w:tcW w:w="4678" w:type="dxa"/>
            <w:tcPrChange w:id="813" w:author="EDUS0116 OfficeS0116" w:date="2018-10-26T15:36:00Z">
              <w:tcPr>
                <w:tcW w:w="3555" w:type="dxa"/>
                <w:gridSpan w:val="2"/>
              </w:tcPr>
            </w:tcPrChange>
          </w:tcPr>
          <w:p w14:paraId="00EAB241" w14:textId="77777777" w:rsidR="00525927" w:rsidRPr="005677AF" w:rsidRDefault="00525927" w:rsidP="00D76229">
            <w:pPr>
              <w:spacing w:line="360" w:lineRule="auto"/>
              <w:jc w:val="center"/>
            </w:pPr>
            <w:r w:rsidRPr="005677AF">
              <w:t xml:space="preserve">Sehr performant </w:t>
            </w:r>
          </w:p>
        </w:tc>
        <w:tc>
          <w:tcPr>
            <w:tcW w:w="2402" w:type="dxa"/>
            <w:vMerge/>
            <w:tcPrChange w:id="814" w:author="EDUS0116 OfficeS0116" w:date="2018-10-26T15:36:00Z">
              <w:tcPr>
                <w:tcW w:w="2642" w:type="dxa"/>
                <w:gridSpan w:val="2"/>
                <w:vMerge/>
              </w:tcPr>
            </w:tcPrChange>
          </w:tcPr>
          <w:p w14:paraId="46C5073C" w14:textId="77777777" w:rsidR="00525927" w:rsidRPr="005677AF" w:rsidRDefault="00525927" w:rsidP="00D76229">
            <w:pPr>
              <w:spacing w:line="360" w:lineRule="auto"/>
            </w:pPr>
          </w:p>
        </w:tc>
      </w:tr>
    </w:tbl>
    <w:p w14:paraId="6DDC3B5E" w14:textId="4098965A" w:rsidR="00844CEF" w:rsidRPr="005677AF" w:rsidRDefault="005C7866" w:rsidP="00D76229">
      <w:pPr>
        <w:spacing w:line="360" w:lineRule="auto"/>
      </w:pPr>
      <w:ins w:id="815" w:author="EDUS0116 OfficeS0116" w:date="2018-10-26T15:37:00Z">
        <w:r>
          <w:rPr>
            <w:noProof/>
            <w:lang w:eastAsia="de-DE"/>
          </w:rPr>
          <mc:AlternateContent>
            <mc:Choice Requires="wps">
              <w:drawing>
                <wp:anchor distT="0" distB="0" distL="114300" distR="114300" simplePos="0" relativeHeight="251692032" behindDoc="0" locked="0" layoutInCell="1" allowOverlap="1" wp14:anchorId="26797BA5" wp14:editId="67B5E555">
                  <wp:simplePos x="0" y="0"/>
                  <wp:positionH relativeFrom="column">
                    <wp:posOffset>924670</wp:posOffset>
                  </wp:positionH>
                  <wp:positionV relativeFrom="paragraph">
                    <wp:posOffset>72970</wp:posOffset>
                  </wp:positionV>
                  <wp:extent cx="2913380" cy="635"/>
                  <wp:effectExtent l="0" t="0" r="0" b="0"/>
                  <wp:wrapNone/>
                  <wp:docPr id="20" name="Textfeld 20"/>
                  <wp:cNvGraphicFramePr/>
                  <a:graphic xmlns:a="http://schemas.openxmlformats.org/drawingml/2006/main">
                    <a:graphicData uri="http://schemas.microsoft.com/office/word/2010/wordprocessingShape">
                      <wps:wsp>
                        <wps:cNvSpPr txBox="1"/>
                        <wps:spPr>
                          <a:xfrm>
                            <a:off x="0" y="0"/>
                            <a:ext cx="2913380" cy="635"/>
                          </a:xfrm>
                          <a:prstGeom prst="rect">
                            <a:avLst/>
                          </a:prstGeom>
                          <a:solidFill>
                            <a:prstClr val="white"/>
                          </a:solidFill>
                          <a:ln>
                            <a:noFill/>
                          </a:ln>
                        </wps:spPr>
                        <wps:txbx>
                          <w:txbxContent>
                            <w:p w14:paraId="17A56332" w14:textId="4B63FCB9" w:rsidR="00931E37" w:rsidRDefault="00931E37">
                              <w:pPr>
                                <w:pStyle w:val="Beschriftung"/>
                                <w:jc w:val="center"/>
                                <w:rPr>
                                  <w:noProof/>
                                </w:rPr>
                                <w:pPrChange w:id="816" w:author="Office2016S0116" w:date="2018-10-26T15:24:00Z">
                                  <w:pPr>
                                    <w:pStyle w:val="berschrift2"/>
                                    <w:spacing w:line="360" w:lineRule="auto"/>
                                  </w:pPr>
                                </w:pPrChange>
                              </w:pPr>
                              <w:ins w:id="817" w:author="Office2016S0116" w:date="2018-10-26T15:23:00Z">
                                <w:del w:id="818" w:author="EDUS0116 OfficeS0116" w:date="2018-10-26T15:37:00Z">
                                  <w:r w:rsidDel="005C7866">
                                    <w:delText>Abbildung</w:delText>
                                  </w:r>
                                </w:del>
                              </w:ins>
                              <w:ins w:id="819" w:author="EDUS0116 OfficeS0116" w:date="2018-10-26T15:37:00Z">
                                <w:r>
                                  <w:t>Tabelle</w:t>
                                </w:r>
                              </w:ins>
                              <w:ins w:id="820" w:author="Office2016S0116" w:date="2018-10-26T15:23:00Z">
                                <w:r>
                                  <w:t xml:space="preserve"> </w:t>
                                </w:r>
                              </w:ins>
                              <w:ins w:id="821" w:author="Office2016S0116" w:date="2018-10-26T15:27:00Z">
                                <w:del w:id="822" w:author="EDUS0116 OfficeS0116" w:date="2018-10-26T15:37:00Z">
                                  <w:r w:rsidDel="005C7866">
                                    <w:delText>6</w:delText>
                                  </w:r>
                                </w:del>
                              </w:ins>
                              <w:ins w:id="823" w:author="EDUS0116 OfficeS0116" w:date="2018-10-26T15:37:00Z">
                                <w:r>
                                  <w:t>1</w:t>
                                </w:r>
                              </w:ins>
                              <w:ins w:id="824" w:author="Office2016S0116" w:date="2018-10-26T15:23:00Z">
                                <w:r>
                                  <w:t>:</w:t>
                                </w:r>
                              </w:ins>
                              <w:ins w:id="825" w:author="EDUS0116 OfficeS0116" w:date="2018-10-26T15:38:00Z">
                                <w:r>
                                  <w:t xml:space="preserve"> </w:t>
                                </w:r>
                              </w:ins>
                              <w:ins w:id="826" w:author="Office2016S0116" w:date="2018-10-26T15:23:00Z">
                                <w:del w:id="827" w:author="EDUS0116 OfficeS0116" w:date="2018-10-26T15:37:00Z">
                                  <w:r w:rsidDel="005C7866">
                                    <w:delText xml:space="preserve"> vereinfachtes Klassendiagramm</w:delText>
                                  </w:r>
                                </w:del>
                              </w:ins>
                              <w:ins w:id="828" w:author="EDUS0116 OfficeS0116" w:date="2018-10-26T15:37:00Z">
                                <w:r>
                                  <w:t>Bibliotheken XM</w:t>
                                </w:r>
                              </w:ins>
                              <w:ins w:id="829" w:author="EDUS0116 OfficeS0116" w:date="2018-10-26T15:38:00Z">
                                <w:r>
                                  <w:t>L, Vergleich</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97BA5" id="Textfeld 20" o:spid="_x0000_s1032" type="#_x0000_t202" style="position:absolute;margin-left:72.8pt;margin-top:5.75pt;width:229.4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" stroked="f">
                  <v:textbox style="mso-fit-shape-to-text:t" inset="0,0,0,0">
                    <w:txbxContent>
                      <w:p w14:paraId="17A56332" w14:textId="4B63FCB9" w:rsidR="00931E37" w:rsidRDefault="00931E37">
                        <w:pPr>
                          <w:pStyle w:val="Beschriftung"/>
                          <w:jc w:val="center"/>
                          <w:rPr>
                            <w:noProof/>
                          </w:rPr>
                          <w:pPrChange w:id="830" w:author="Office2016S0116" w:date="2018-10-26T15:24:00Z">
                            <w:pPr>
                              <w:pStyle w:val="berschrift2"/>
                              <w:spacing w:line="360" w:lineRule="auto"/>
                            </w:pPr>
                          </w:pPrChange>
                        </w:pPr>
                        <w:ins w:id="831" w:author="Office2016S0116" w:date="2018-10-26T15:23:00Z">
                          <w:del w:id="832" w:author="EDUS0116 OfficeS0116" w:date="2018-10-26T15:37:00Z">
                            <w:r w:rsidDel="005C7866">
                              <w:delText>Abbildung</w:delText>
                            </w:r>
                          </w:del>
                        </w:ins>
                        <w:ins w:id="833" w:author="EDUS0116 OfficeS0116" w:date="2018-10-26T15:37:00Z">
                          <w:r>
                            <w:t>Tabelle</w:t>
                          </w:r>
                        </w:ins>
                        <w:ins w:id="834" w:author="Office2016S0116" w:date="2018-10-26T15:23:00Z">
                          <w:r>
                            <w:t xml:space="preserve"> </w:t>
                          </w:r>
                        </w:ins>
                        <w:ins w:id="835" w:author="Office2016S0116" w:date="2018-10-26T15:27:00Z">
                          <w:del w:id="836" w:author="EDUS0116 OfficeS0116" w:date="2018-10-26T15:37:00Z">
                            <w:r w:rsidDel="005C7866">
                              <w:delText>6</w:delText>
                            </w:r>
                          </w:del>
                        </w:ins>
                        <w:ins w:id="837" w:author="EDUS0116 OfficeS0116" w:date="2018-10-26T15:37:00Z">
                          <w:r>
                            <w:t>1</w:t>
                          </w:r>
                        </w:ins>
                        <w:ins w:id="838" w:author="Office2016S0116" w:date="2018-10-26T15:23:00Z">
                          <w:r>
                            <w:t>:</w:t>
                          </w:r>
                        </w:ins>
                        <w:ins w:id="839" w:author="EDUS0116 OfficeS0116" w:date="2018-10-26T15:38:00Z">
                          <w:r>
                            <w:t xml:space="preserve"> </w:t>
                          </w:r>
                        </w:ins>
                        <w:ins w:id="840" w:author="Office2016S0116" w:date="2018-10-26T15:23:00Z">
                          <w:del w:id="841" w:author="EDUS0116 OfficeS0116" w:date="2018-10-26T15:37:00Z">
                            <w:r w:rsidDel="005C7866">
                              <w:delText xml:space="preserve"> vereinfachtes Klassendiagramm</w:delText>
                            </w:r>
                          </w:del>
                        </w:ins>
                        <w:ins w:id="842" w:author="EDUS0116 OfficeS0116" w:date="2018-10-26T15:37:00Z">
                          <w:r>
                            <w:t>Bibliotheken XM</w:t>
                          </w:r>
                        </w:ins>
                        <w:ins w:id="843" w:author="EDUS0116 OfficeS0116" w:date="2018-10-26T15:38:00Z">
                          <w:r>
                            <w:t>L, Vergleich</w:t>
                          </w:r>
                        </w:ins>
                      </w:p>
                    </w:txbxContent>
                  </v:textbox>
                </v:shape>
              </w:pict>
            </mc:Fallback>
          </mc:AlternateContent>
        </w:r>
      </w:ins>
    </w:p>
    <w:p w14:paraId="5F875819" w14:textId="77777777" w:rsidR="00A16C02" w:rsidRDefault="00A16C02" w:rsidP="00D76229">
      <w:pPr>
        <w:spacing w:line="360" w:lineRule="auto"/>
        <w:rPr>
          <w:ins w:id="844" w:author="Jutta" w:date="2018-10-26T17:36:00Z"/>
        </w:rPr>
      </w:pPr>
    </w:p>
    <w:p w14:paraId="34DE8188" w14:textId="56E2AB04" w:rsidR="000523AC" w:rsidRPr="005677AF" w:rsidRDefault="000523AC" w:rsidP="00D76229">
      <w:pPr>
        <w:spacing w:line="360" w:lineRule="auto"/>
      </w:pPr>
      <w:r w:rsidRPr="005677AF">
        <w:t xml:space="preserve">Wie </w:t>
      </w:r>
      <w:del w:id="845" w:author="EDUS0116 OfficeS0116" w:date="2018-10-26T15:38:00Z">
        <w:r w:rsidRPr="005677AF" w:rsidDel="001C7414">
          <w:delText xml:space="preserve">zu </w:delText>
        </w:r>
      </w:del>
      <w:ins w:id="846" w:author="EDUS0116 OfficeS0116" w:date="2018-10-26T15:38:00Z">
        <w:r w:rsidR="001C7414">
          <w:t>in der oberstehenden Tabelle (Tab. 1) zu</w:t>
        </w:r>
        <w:r w:rsidR="001C7414" w:rsidRPr="005677AF">
          <w:t xml:space="preserve"> </w:t>
        </w:r>
      </w:ins>
      <w:r w:rsidRPr="005677AF">
        <w:t>erkennen ist, sticht JAXB als sehr positiv heraus. Die Geschwindigkeit der Datenverarbeit</w:t>
      </w:r>
      <w:del w:id="847" w:author="Brendel, Marcus, BDF" w:date="2018-10-24T19:03:00Z">
        <w:r w:rsidRPr="005677AF" w:rsidDel="004F767A">
          <w:delText>en</w:delText>
        </w:r>
      </w:del>
      <w:ins w:id="848" w:author="Brendel, Marcus, BDF" w:date="2018-10-24T19:03:00Z">
        <w:r w:rsidR="004F767A" w:rsidRPr="005677AF">
          <w:t>ung</w:t>
        </w:r>
      </w:ins>
      <w:r w:rsidRPr="005677AF">
        <w:t xml:space="preserve"> von JAXB liegt weit über der von DOM, wie in der </w:t>
      </w:r>
      <w:r w:rsidR="00845657" w:rsidRPr="005677AF">
        <w:t>oben</w:t>
      </w:r>
      <w:r w:rsidRPr="005677AF">
        <w:t xml:space="preserve">stehenden </w:t>
      </w:r>
      <w:r w:rsidR="00394419" w:rsidRPr="005677AF">
        <w:t>Tabelle</w:t>
      </w:r>
      <w:r w:rsidRPr="005677AF">
        <w:t xml:space="preserve"> zu erkennen ist</w:t>
      </w:r>
      <w:r w:rsidR="00450D75" w:rsidRPr="005677AF">
        <w:t xml:space="preserve">, </w:t>
      </w:r>
      <w:r w:rsidR="00DC5622" w:rsidRPr="005677AF">
        <w:t>j</w:t>
      </w:r>
      <w:r w:rsidRPr="005677AF">
        <w:t xml:space="preserve">edoch </w:t>
      </w:r>
      <w:del w:id="849" w:author="Brendel, Marcus, BDF" w:date="2018-10-24T19:06:00Z">
        <w:r w:rsidRPr="005677AF" w:rsidDel="004F767A">
          <w:delText xml:space="preserve">bringt </w:delText>
        </w:r>
      </w:del>
      <w:ins w:id="850" w:author="Brendel, Marcus, BDF" w:date="2018-10-24T19:06:00Z">
        <w:r w:rsidR="004F767A" w:rsidRPr="005677AF">
          <w:t xml:space="preserve">bietet </w:t>
        </w:r>
      </w:ins>
      <w:r w:rsidRPr="005677AF">
        <w:t>DOM einige fallspezifische Vorteile. Zum einen ist es hier sehr einfach</w:t>
      </w:r>
      <w:r w:rsidR="00845657" w:rsidRPr="005677AF">
        <w:t>,</w:t>
      </w:r>
      <w:r w:rsidRPr="005677AF">
        <w:t xml:space="preserve"> Daten zu ändern und einzutragen, ohne ein gesamtes Objekt der Klasse zu erstellen und auch das </w:t>
      </w:r>
      <w:r w:rsidR="00845657" w:rsidRPr="005677AF">
        <w:t>Ä</w:t>
      </w:r>
      <w:r w:rsidRPr="005677AF">
        <w:t xml:space="preserve">ndern einzelner Attribute funktioniert bei DOM deutlich </w:t>
      </w:r>
      <w:r w:rsidR="00450D75" w:rsidRPr="005677AF">
        <w:t>einfacher. Außerdem ist die Anzahl der Nodes, die ei</w:t>
      </w:r>
      <w:r w:rsidR="00845657" w:rsidRPr="005677AF">
        <w:t>n</w:t>
      </w:r>
      <w:r w:rsidR="00450D75" w:rsidRPr="005677AF">
        <w:t>gelesen oder geschrieben werden</w:t>
      </w:r>
      <w:r w:rsidR="00845657" w:rsidRPr="005677AF">
        <w:t>,</w:t>
      </w:r>
      <w:r w:rsidR="00450D75" w:rsidRPr="005677AF">
        <w:t xml:space="preserve"> von so geringer Größe, dass keine erkennbaren Verzögerungen auftreten und so die Benutzerfreundlichkeit und die Performan</w:t>
      </w:r>
      <w:r w:rsidR="00845657" w:rsidRPr="005677AF">
        <w:t>ce</w:t>
      </w:r>
      <w:r w:rsidR="00450D75" w:rsidRPr="005677AF">
        <w:t xml:space="preserve"> des Programmes nicht sichtbar beeinflusst werden. </w:t>
      </w:r>
      <w:r w:rsidR="00062CB9" w:rsidRPr="005677AF">
        <w:t xml:space="preserve">Dies ist auch der Grund, warum die Wahl letztendlich auf DOM und nicht auf JAXB fiel. </w:t>
      </w:r>
    </w:p>
    <w:p w14:paraId="571C05F6" w14:textId="77777777" w:rsidR="003D737E" w:rsidRPr="005677AF" w:rsidDel="00A85AC2" w:rsidRDefault="003D737E" w:rsidP="00D76229">
      <w:pPr>
        <w:pStyle w:val="berschrift3"/>
        <w:spacing w:before="0" w:line="360" w:lineRule="auto"/>
        <w:rPr>
          <w:del w:id="851" w:author="Office2016S0116" w:date="2018-10-25T20:49:00Z"/>
        </w:rPr>
      </w:pPr>
      <w:bookmarkStart w:id="852" w:name="_Toc528588289"/>
      <w:r w:rsidRPr="005677AF">
        <w:t>Implementierung</w:t>
      </w:r>
      <w:bookmarkEnd w:id="852"/>
      <w:r w:rsidRPr="005677AF">
        <w:t xml:space="preserve"> </w:t>
      </w:r>
    </w:p>
    <w:p w14:paraId="691D9A1D" w14:textId="77777777" w:rsidR="003D737E" w:rsidRPr="00741728" w:rsidRDefault="003D737E">
      <w:pPr>
        <w:pStyle w:val="berschrift3"/>
        <w:spacing w:before="0" w:line="360" w:lineRule="auto"/>
        <w:pPrChange w:id="853" w:author="Office2016S0116" w:date="2018-10-25T20:49:00Z">
          <w:pPr>
            <w:spacing w:line="360" w:lineRule="auto"/>
          </w:pPr>
        </w:pPrChange>
      </w:pPr>
    </w:p>
    <w:p w14:paraId="2FAE2C05" w14:textId="77777777" w:rsidR="00153E2A" w:rsidRPr="005677AF" w:rsidRDefault="003D737E" w:rsidP="00D76229">
      <w:pPr>
        <w:spacing w:line="360" w:lineRule="auto"/>
      </w:pPr>
      <w:r w:rsidRPr="005677AF">
        <w:t>Die Implementierung</w:t>
      </w:r>
      <w:r w:rsidR="00153E2A" w:rsidRPr="005677AF">
        <w:t xml:space="preserve"> der Schnittstelle</w:t>
      </w:r>
      <w:r w:rsidR="004B32B0" w:rsidRPr="005677AF">
        <w:t xml:space="preserve"> geschah über drei Klassen</w:t>
      </w:r>
      <w:r w:rsidR="00153E2A" w:rsidRPr="005677AF">
        <w:t>:</w:t>
      </w:r>
    </w:p>
    <w:p w14:paraId="47DB7B5B" w14:textId="77777777" w:rsidR="00153E2A" w:rsidRPr="005677AF" w:rsidRDefault="000062CD" w:rsidP="00D76229">
      <w:pPr>
        <w:pStyle w:val="Listenabsatz"/>
        <w:numPr>
          <w:ilvl w:val="0"/>
          <w:numId w:val="4"/>
        </w:numPr>
        <w:spacing w:line="360" w:lineRule="auto"/>
      </w:pPr>
      <w:r w:rsidRPr="005677AF">
        <w:t xml:space="preserve">Die Klasse </w:t>
      </w:r>
      <w:proofErr w:type="spellStart"/>
      <w:r w:rsidRPr="005677AF">
        <w:rPr>
          <w:rFonts w:ascii="Courier New" w:hAnsi="Courier New" w:cs="Courier New"/>
        </w:rPr>
        <w:t>XMLReader</w:t>
      </w:r>
      <w:proofErr w:type="spellEnd"/>
      <w:r w:rsidRPr="005677AF">
        <w:t xml:space="preserve"> stellt die direkte Schnittstelle zu der XML-Datei dar</w:t>
      </w:r>
      <w:r w:rsidR="003D737E" w:rsidRPr="005677AF">
        <w:t xml:space="preserve">. Hier </w:t>
      </w:r>
      <w:r w:rsidR="00406D07" w:rsidRPr="005677AF">
        <w:t>sind</w:t>
      </w:r>
      <w:r w:rsidR="003D737E" w:rsidRPr="005677AF">
        <w:t xml:space="preserve"> die notwendigen Imports für DOM </w:t>
      </w:r>
      <w:r w:rsidR="00406D07" w:rsidRPr="005677AF">
        <w:t>eingebunden</w:t>
      </w:r>
      <w:r w:rsidR="003D737E" w:rsidRPr="005677AF">
        <w:t xml:space="preserve"> und hier werden alle Informationen direkt aus dem Dokument ausgelesen bzw. </w:t>
      </w:r>
      <w:r w:rsidR="001122F7" w:rsidRPr="005677AF">
        <w:t xml:space="preserve">in das Dokument </w:t>
      </w:r>
      <w:r w:rsidR="003D737E" w:rsidRPr="005677AF">
        <w:t xml:space="preserve">geschrieben. </w:t>
      </w:r>
      <w:r w:rsidR="00613817" w:rsidRPr="005677AF">
        <w:t xml:space="preserve"> D</w:t>
      </w:r>
      <w:r w:rsidR="00F57391" w:rsidRPr="005677AF">
        <w:t xml:space="preserve">ie Funktionen beschränken sich hier auf das einfache </w:t>
      </w:r>
      <w:r w:rsidR="00845657" w:rsidRPr="005677AF">
        <w:t>B</w:t>
      </w:r>
      <w:r w:rsidR="00F57391" w:rsidRPr="005677AF">
        <w:t xml:space="preserve">eschreiben und </w:t>
      </w:r>
      <w:r w:rsidR="00845657" w:rsidRPr="005677AF">
        <w:t>L</w:t>
      </w:r>
      <w:r w:rsidR="00F57391" w:rsidRPr="005677AF">
        <w:t>esen der Date</w:t>
      </w:r>
      <w:r w:rsidR="00E647B6" w:rsidRPr="005677AF">
        <w:t>i. Eine Überprüfung auf Vorhandensein de</w:t>
      </w:r>
      <w:r w:rsidR="009726CC" w:rsidRPr="005677AF">
        <w:t>s</w:t>
      </w:r>
      <w:r w:rsidR="00E647B6" w:rsidRPr="005677AF">
        <w:t xml:space="preserve"> </w:t>
      </w:r>
      <w:r w:rsidR="00E647B6" w:rsidRPr="005677AF">
        <w:rPr>
          <w:rFonts w:ascii="Courier New" w:hAnsi="Courier New" w:cs="Courier New"/>
        </w:rPr>
        <w:t>Nodes</w:t>
      </w:r>
      <w:del w:id="854" w:author="Brendel, Marcus, BDF" w:date="2018-10-24T19:07:00Z">
        <w:r w:rsidR="00E647B6" w:rsidRPr="005677AF" w:rsidDel="009726CC">
          <w:delText>,</w:delText>
        </w:r>
      </w:del>
      <w:r w:rsidR="00E647B6" w:rsidRPr="005677AF">
        <w:t xml:space="preserve"> oder der </w:t>
      </w:r>
      <w:r w:rsidR="00406D07" w:rsidRPr="005677AF">
        <w:t>ü</w:t>
      </w:r>
      <w:r w:rsidR="00E647B6" w:rsidRPr="005677AF">
        <w:t xml:space="preserve">berstehenden </w:t>
      </w:r>
      <w:r w:rsidR="00E647B6" w:rsidRPr="005677AF">
        <w:rPr>
          <w:rFonts w:ascii="Courier New" w:hAnsi="Courier New" w:cs="Courier New"/>
        </w:rPr>
        <w:t>Nodes</w:t>
      </w:r>
      <w:r w:rsidR="00406D07" w:rsidRPr="005677AF">
        <w:rPr>
          <w:rFonts w:ascii="Courier New" w:hAnsi="Courier New" w:cs="Courier New"/>
        </w:rPr>
        <w:t xml:space="preserve"> </w:t>
      </w:r>
      <w:r w:rsidR="00406D07" w:rsidRPr="005677AF">
        <w:rPr>
          <w:rFonts w:cstheme="minorHAnsi"/>
        </w:rPr>
        <w:t>(</w:t>
      </w:r>
      <w:proofErr w:type="spellStart"/>
      <w:r w:rsidR="00406D07" w:rsidRPr="005677AF">
        <w:rPr>
          <w:rFonts w:cstheme="minorHAnsi"/>
        </w:rPr>
        <w:t>Parents</w:t>
      </w:r>
      <w:proofErr w:type="spellEnd"/>
      <w:r w:rsidR="00406D07" w:rsidRPr="005677AF">
        <w:rPr>
          <w:rFonts w:cstheme="minorHAnsi"/>
        </w:rPr>
        <w:t>)</w:t>
      </w:r>
      <w:r w:rsidR="00E647B6" w:rsidRPr="005677AF">
        <w:t xml:space="preserve"> </w:t>
      </w:r>
      <w:r w:rsidR="001122F7" w:rsidRPr="005677AF">
        <w:t>findet nicht statt</w:t>
      </w:r>
      <w:r w:rsidR="00845657" w:rsidRPr="005677AF">
        <w:t xml:space="preserve">. Auch </w:t>
      </w:r>
      <w:r w:rsidR="001122F7" w:rsidRPr="005677AF">
        <w:t>beim</w:t>
      </w:r>
      <w:r w:rsidR="00E647B6" w:rsidRPr="005677AF">
        <w:t xml:space="preserve"> Beschreiben der Datei gibt es keine Prüfung dafür, </w:t>
      </w:r>
      <w:del w:id="855" w:author="Brendel, Marcus, BDF" w:date="2018-10-24T19:08:00Z">
        <w:r w:rsidR="00E647B6" w:rsidRPr="005677AF" w:rsidDel="009726CC">
          <w:delText xml:space="preserve">dass </w:delText>
        </w:r>
      </w:del>
      <w:ins w:id="856" w:author="Brendel, Marcus, BDF" w:date="2018-10-24T19:08:00Z">
        <w:r w:rsidR="009726CC" w:rsidRPr="005677AF">
          <w:t xml:space="preserve">ob </w:t>
        </w:r>
      </w:ins>
      <w:r w:rsidR="00E647B6" w:rsidRPr="005677AF">
        <w:t>ein</w:t>
      </w:r>
      <w:del w:id="857" w:author="Brendel, Marcus, BDF" w:date="2018-10-24T19:08:00Z">
        <w:r w:rsidR="00E647B6" w:rsidRPr="005677AF" w:rsidDel="009726CC">
          <w:delText>e</w:delText>
        </w:r>
      </w:del>
      <w:r w:rsidR="00E647B6" w:rsidRPr="005677AF">
        <w:t xml:space="preserve"> solcher </w:t>
      </w:r>
      <w:proofErr w:type="spellStart"/>
      <w:r w:rsidR="00E647B6" w:rsidRPr="005677AF">
        <w:rPr>
          <w:rFonts w:ascii="Courier New" w:hAnsi="Courier New" w:cs="Courier New"/>
        </w:rPr>
        <w:t>Node</w:t>
      </w:r>
      <w:proofErr w:type="spellEnd"/>
      <w:r w:rsidR="00E647B6" w:rsidRPr="005677AF">
        <w:t xml:space="preserve"> schon existiert.</w:t>
      </w:r>
      <w:del w:id="858" w:author="Office2016S0116" w:date="2018-10-25T20:49:00Z">
        <w:r w:rsidR="00E647B6" w:rsidRPr="005677AF" w:rsidDel="00A85AC2">
          <w:delText xml:space="preserve"> </w:delText>
        </w:r>
        <w:r w:rsidR="00153E2A" w:rsidRPr="005677AF" w:rsidDel="00A85AC2">
          <w:br/>
        </w:r>
      </w:del>
    </w:p>
    <w:p w14:paraId="4A182D19" w14:textId="77777777" w:rsidR="00406D07" w:rsidRPr="005677AF" w:rsidDel="00A85AC2" w:rsidRDefault="002000E9" w:rsidP="00D76229">
      <w:pPr>
        <w:pStyle w:val="Listenabsatz"/>
        <w:spacing w:line="360" w:lineRule="auto"/>
        <w:rPr>
          <w:del w:id="859" w:author="Office2016S0116" w:date="2018-10-25T20:49:00Z"/>
        </w:rPr>
      </w:pPr>
      <w:r w:rsidRPr="005677AF">
        <w:t xml:space="preserve">Diese Aufgaben werden in den Klassen </w:t>
      </w:r>
      <w:r w:rsidRPr="005677AF">
        <w:rPr>
          <w:rFonts w:ascii="Courier New" w:hAnsi="Courier New" w:cs="Courier New"/>
        </w:rPr>
        <w:t>Reader</w:t>
      </w:r>
      <w:r w:rsidRPr="005677AF">
        <w:t xml:space="preserve"> und </w:t>
      </w:r>
      <w:r w:rsidRPr="005677AF">
        <w:rPr>
          <w:rFonts w:ascii="Courier New" w:hAnsi="Courier New" w:cs="Courier New"/>
        </w:rPr>
        <w:t>Writer</w:t>
      </w:r>
      <w:r w:rsidRPr="005677AF">
        <w:t xml:space="preserve"> übernommen. </w:t>
      </w:r>
    </w:p>
    <w:p w14:paraId="1C86E629" w14:textId="77777777" w:rsidR="00153E2A" w:rsidRPr="005677AF" w:rsidRDefault="00153E2A">
      <w:pPr>
        <w:pStyle w:val="Listenabsatz"/>
        <w:spacing w:line="360" w:lineRule="auto"/>
      </w:pPr>
    </w:p>
    <w:p w14:paraId="7E3870B5" w14:textId="77777777" w:rsidR="00155A8E" w:rsidRPr="005677AF" w:rsidDel="00A85AC2" w:rsidRDefault="002000E9" w:rsidP="00D76229">
      <w:pPr>
        <w:pStyle w:val="Listenabsatz"/>
        <w:numPr>
          <w:ilvl w:val="0"/>
          <w:numId w:val="4"/>
        </w:numPr>
        <w:spacing w:line="360" w:lineRule="auto"/>
        <w:rPr>
          <w:del w:id="860" w:author="Office2016S0116" w:date="2018-10-25T20:49:00Z"/>
        </w:rPr>
      </w:pPr>
      <w:r w:rsidRPr="005677AF">
        <w:t xml:space="preserve">Die Klasse </w:t>
      </w:r>
      <w:r w:rsidR="00845657" w:rsidRPr="005677AF">
        <w:rPr>
          <w:rFonts w:ascii="Courier New" w:hAnsi="Courier New" w:cs="Courier New"/>
        </w:rPr>
        <w:t>Reader</w:t>
      </w:r>
      <w:r w:rsidR="00845657" w:rsidRPr="005677AF">
        <w:t xml:space="preserve"> </w:t>
      </w:r>
      <w:r w:rsidRPr="005677AF">
        <w:t xml:space="preserve">hat die Aufgabe, die in den </w:t>
      </w:r>
      <w:r w:rsidRPr="005677AF">
        <w:rPr>
          <w:rFonts w:ascii="Courier New" w:hAnsi="Courier New" w:cs="Courier New"/>
        </w:rPr>
        <w:t>Nodes</w:t>
      </w:r>
      <w:r w:rsidRPr="005677AF">
        <w:t xml:space="preserve"> gespeicherten Informationen in einen </w:t>
      </w:r>
      <w:r w:rsidRPr="005677AF">
        <w:rPr>
          <w:rFonts w:ascii="Courier New" w:hAnsi="Courier New" w:cs="Courier New"/>
        </w:rPr>
        <w:t>String</w:t>
      </w:r>
      <w:r w:rsidRPr="005677AF">
        <w:t xml:space="preserve"> zu übersetzen. Hierfür wird der entsprechende </w:t>
      </w:r>
      <w:proofErr w:type="spellStart"/>
      <w:r w:rsidRPr="005677AF">
        <w:rPr>
          <w:rFonts w:ascii="Courier New" w:hAnsi="Courier New" w:cs="Courier New"/>
        </w:rPr>
        <w:t>Node</w:t>
      </w:r>
      <w:proofErr w:type="spellEnd"/>
      <w:r w:rsidRPr="005677AF">
        <w:t xml:space="preserve"> in ein </w:t>
      </w:r>
      <w:r w:rsidRPr="005677AF">
        <w:rPr>
          <w:rFonts w:ascii="Courier New" w:hAnsi="Courier New" w:cs="Courier New"/>
        </w:rPr>
        <w:t>Element</w:t>
      </w:r>
      <w:r w:rsidRPr="005677AF">
        <w:t xml:space="preserve"> </w:t>
      </w:r>
      <w:r w:rsidR="00406D07" w:rsidRPr="005677AF">
        <w:t>umgewandelt</w:t>
      </w:r>
      <w:r w:rsidR="00845657" w:rsidRPr="005677AF">
        <w:t>.</w:t>
      </w:r>
      <w:r w:rsidR="001122F7" w:rsidRPr="005677AF">
        <w:t xml:space="preserve"> Mit Hilfe von Methoden der DOM-Bibliothek ist es nun möglich</w:t>
      </w:r>
      <w:ins w:id="861" w:author="Brendel, Marcus, BDF" w:date="2018-10-24T19:09:00Z">
        <w:r w:rsidR="009726CC" w:rsidRPr="005677AF">
          <w:t>,</w:t>
        </w:r>
      </w:ins>
      <w:r w:rsidR="001122F7" w:rsidRPr="005677AF">
        <w:t xml:space="preserve"> die Informationen aus dem </w:t>
      </w:r>
      <w:proofErr w:type="spellStart"/>
      <w:r w:rsidR="001122F7" w:rsidRPr="005677AF">
        <w:rPr>
          <w:rFonts w:ascii="Courier New" w:hAnsi="Courier New" w:cs="Courier New"/>
        </w:rPr>
        <w:t>Node</w:t>
      </w:r>
      <w:proofErr w:type="spellEnd"/>
      <w:r w:rsidR="001122F7" w:rsidRPr="005677AF">
        <w:t xml:space="preserve"> in Form eines Strings zu bekommen.</w:t>
      </w:r>
    </w:p>
    <w:p w14:paraId="5648CA56" w14:textId="77777777" w:rsidR="00153E2A" w:rsidRPr="005677AF" w:rsidRDefault="00153E2A">
      <w:pPr>
        <w:pStyle w:val="Listenabsatz"/>
        <w:numPr>
          <w:ilvl w:val="0"/>
          <w:numId w:val="4"/>
        </w:numPr>
        <w:spacing w:line="360" w:lineRule="auto"/>
        <w:pPrChange w:id="862" w:author="Office2016S0116" w:date="2018-10-25T20:49:00Z">
          <w:pPr>
            <w:pStyle w:val="Listenabsatz"/>
            <w:spacing w:line="360" w:lineRule="auto"/>
          </w:pPr>
        </w:pPrChange>
      </w:pPr>
    </w:p>
    <w:p w14:paraId="41872560" w14:textId="77777777" w:rsidR="00E647B6" w:rsidRPr="005677AF" w:rsidRDefault="00B44423" w:rsidP="00D76229">
      <w:pPr>
        <w:pStyle w:val="Listenabsatz"/>
        <w:numPr>
          <w:ilvl w:val="0"/>
          <w:numId w:val="4"/>
        </w:numPr>
        <w:spacing w:line="360" w:lineRule="auto"/>
      </w:pPr>
      <w:r w:rsidRPr="005677AF">
        <w:t xml:space="preserve">Die Klasse </w:t>
      </w:r>
      <w:r w:rsidRPr="005677AF">
        <w:rPr>
          <w:rFonts w:ascii="Courier New" w:hAnsi="Courier New" w:cs="Courier New"/>
        </w:rPr>
        <w:t>Writer</w:t>
      </w:r>
      <w:r w:rsidRPr="005677AF">
        <w:t xml:space="preserve"> übersetzt die </w:t>
      </w:r>
      <w:r w:rsidRPr="005677AF">
        <w:rPr>
          <w:rFonts w:ascii="Courier New" w:hAnsi="Courier New" w:cs="Courier New"/>
        </w:rPr>
        <w:t>String</w:t>
      </w:r>
      <w:r w:rsidRPr="005677AF">
        <w:t xml:space="preserve">-Eingabe </w:t>
      </w:r>
      <w:r w:rsidR="00155A8E" w:rsidRPr="005677AF">
        <w:t xml:space="preserve">(des Nutzers über die GUI) </w:t>
      </w:r>
      <w:r w:rsidRPr="005677AF">
        <w:t xml:space="preserve">in </w:t>
      </w:r>
      <w:r w:rsidRPr="005677AF">
        <w:rPr>
          <w:rFonts w:ascii="Courier New" w:hAnsi="Courier New" w:cs="Courier New"/>
        </w:rPr>
        <w:t>Nodes</w:t>
      </w:r>
      <w:r w:rsidRPr="005677AF">
        <w:t>. Das bedeutet, dass die Funktionen</w:t>
      </w:r>
      <w:r w:rsidR="00155A8E" w:rsidRPr="005677AF">
        <w:t xml:space="preserve"> dieser Klasse</w:t>
      </w:r>
      <w:r w:rsidRPr="005677AF">
        <w:t xml:space="preserve"> über die Eingabeparameter Attributwerte und Inhalte </w:t>
      </w:r>
      <w:r w:rsidR="00155A8E" w:rsidRPr="005677AF">
        <w:t>für die Elemente</w:t>
      </w:r>
      <w:r w:rsidR="009C0C76" w:rsidRPr="005677AF">
        <w:t xml:space="preserve"> erhalten</w:t>
      </w:r>
      <w:r w:rsidRPr="005677AF">
        <w:t xml:space="preserve">. Diese werden dann dem neuen </w:t>
      </w:r>
      <w:proofErr w:type="spellStart"/>
      <w:r w:rsidRPr="005677AF">
        <w:rPr>
          <w:rFonts w:ascii="Courier New" w:hAnsi="Courier New" w:cs="Courier New"/>
        </w:rPr>
        <w:t>Node</w:t>
      </w:r>
      <w:proofErr w:type="spellEnd"/>
      <w:r w:rsidRPr="005677AF">
        <w:t xml:space="preserve"> hinzugefügt, der dann an den </w:t>
      </w:r>
      <w:proofErr w:type="spellStart"/>
      <w:r w:rsidRPr="005677AF">
        <w:rPr>
          <w:rFonts w:ascii="Courier New" w:hAnsi="Courier New" w:cs="Courier New"/>
        </w:rPr>
        <w:t>XMLReader</w:t>
      </w:r>
      <w:proofErr w:type="spellEnd"/>
      <w:r w:rsidRPr="005677AF">
        <w:t xml:space="preserve"> </w:t>
      </w:r>
      <w:r w:rsidR="00EA7101" w:rsidRPr="005677AF">
        <w:t xml:space="preserve">weitergegeben wird. Der </w:t>
      </w:r>
      <w:proofErr w:type="spellStart"/>
      <w:r w:rsidR="00EA7101" w:rsidRPr="005677AF">
        <w:rPr>
          <w:rFonts w:ascii="Courier New" w:hAnsi="Courier New" w:cs="Courier New"/>
        </w:rPr>
        <w:t>XMLReader</w:t>
      </w:r>
      <w:proofErr w:type="spellEnd"/>
      <w:r w:rsidR="00EA7101" w:rsidRPr="005677AF">
        <w:t xml:space="preserve"> schreibt diese </w:t>
      </w:r>
      <w:r w:rsidR="00486CBC" w:rsidRPr="005677AF">
        <w:t>anschließend</w:t>
      </w:r>
      <w:r w:rsidR="00EA7101" w:rsidRPr="005677AF">
        <w:t xml:space="preserve"> in da</w:t>
      </w:r>
      <w:r w:rsidR="006B4365" w:rsidRPr="005677AF">
        <w:t>s</w:t>
      </w:r>
      <w:r w:rsidR="00EA7101" w:rsidRPr="005677AF">
        <w:t xml:space="preserve"> XML-Dokument.</w:t>
      </w:r>
    </w:p>
    <w:p w14:paraId="78B1AF6F" w14:textId="59DB5EC3" w:rsidR="00B44423" w:rsidRPr="005677AF" w:rsidRDefault="00B44423" w:rsidP="00D76229">
      <w:pPr>
        <w:spacing w:line="360" w:lineRule="auto"/>
      </w:pPr>
      <w:r w:rsidRPr="005677AF">
        <w:t xml:space="preserve">Die Schnittstelle zwischen Java und XML bzw. Logik (Klasse </w:t>
      </w:r>
      <w:proofErr w:type="spellStart"/>
      <w:r w:rsidRPr="005677AF">
        <w:rPr>
          <w:rFonts w:ascii="Courier New" w:hAnsi="Courier New" w:cs="Courier New"/>
        </w:rPr>
        <w:t>Logic</w:t>
      </w:r>
      <w:proofErr w:type="spellEnd"/>
      <w:r w:rsidRPr="005677AF">
        <w:t>) und XML ist nach diesem Konzept aufgebaut, da in der objektorientierten Programmierung jede Klasse ihre eigene Funktion haben soll.</w:t>
      </w:r>
      <w:r w:rsidR="006B4365" w:rsidRPr="005677AF">
        <w:t xml:space="preserve"> </w:t>
      </w:r>
      <w:del w:id="863" w:author="Jutta" w:date="2018-10-26T17:39:00Z">
        <w:r w:rsidR="006B4365" w:rsidRPr="005677AF" w:rsidDel="00A16C02">
          <w:delText>Was auch bedeutet</w:delText>
        </w:r>
      </w:del>
      <w:ins w:id="864" w:author="Jutta" w:date="2018-10-26T17:39:00Z">
        <w:r w:rsidR="00A16C02">
          <w:t>Dies bedeutet auch</w:t>
        </w:r>
      </w:ins>
      <w:r w:rsidR="006B4365" w:rsidRPr="005677AF">
        <w:t>, dass jede Klasse nur eine Aufgabe ha</w:t>
      </w:r>
      <w:ins w:id="865" w:author="Office2016S0116" w:date="2018-11-01T17:27:00Z">
        <w:r w:rsidR="00B12BED">
          <w:t>t</w:t>
        </w:r>
      </w:ins>
      <w:del w:id="866" w:author="Office2016S0116" w:date="2018-11-01T17:27:00Z">
        <w:r w:rsidR="006B4365" w:rsidRPr="005677AF" w:rsidDel="00B12BED">
          <w:delText>ben soll</w:delText>
        </w:r>
      </w:del>
      <w:r w:rsidR="006B4365" w:rsidRPr="005677AF">
        <w:t>.</w:t>
      </w:r>
      <w:r w:rsidRPr="005677AF">
        <w:t xml:space="preserve"> So werden die Klassen kleiner gehalten und der Quellcode der Funktionen übersichtlicher. </w:t>
      </w:r>
      <w:commentRangeStart w:id="867"/>
      <w:del w:id="868" w:author="Office2016S0116" w:date="2018-10-25T15:48:00Z">
        <w:r w:rsidRPr="005677AF" w:rsidDel="008052FA">
          <w:delText>Ein weiter Vorteil hier ist, dass Funktionen so an verschiedenen Stellen verwendet werden können, da sie zwingend für nur einen Zweck ausgelegt sind</w:delText>
        </w:r>
        <w:r w:rsidR="00095579" w:rsidRPr="005677AF" w:rsidDel="008052FA">
          <w:delText>, der dadurch aber auch weniger spezifisch ist</w:delText>
        </w:r>
        <w:r w:rsidRPr="005677AF" w:rsidDel="008052FA">
          <w:delText>.</w:delText>
        </w:r>
      </w:del>
      <w:ins w:id="869" w:author="Office2016S0116" w:date="2018-10-25T15:48:00Z">
        <w:r w:rsidR="008052FA" w:rsidRPr="005677AF">
          <w:t>Ein weiterer Vorteil ist, dass sich umfangreiche spezifische Funktionen aus den kleineren, vielfältig</w:t>
        </w:r>
      </w:ins>
      <w:ins w:id="870" w:author="Office2016S0116" w:date="2018-10-25T15:49:00Z">
        <w:r w:rsidR="008052FA" w:rsidRPr="005677AF">
          <w:t xml:space="preserve"> einsetzbaren Basisfunktionen aufbauen lassen. </w:t>
        </w:r>
      </w:ins>
      <w:r w:rsidRPr="005677AF">
        <w:t xml:space="preserve"> </w:t>
      </w:r>
      <w:commentRangeEnd w:id="867"/>
      <w:r w:rsidR="00DB1FB8" w:rsidRPr="005677AF">
        <w:rPr>
          <w:rStyle w:val="Kommentarzeichen"/>
        </w:rPr>
        <w:commentReference w:id="867"/>
      </w:r>
    </w:p>
    <w:p w14:paraId="53A4342D" w14:textId="77777777" w:rsidR="0042767B" w:rsidRPr="005677AF" w:rsidRDefault="0042767B" w:rsidP="00D76229">
      <w:pPr>
        <w:pStyle w:val="berschrift2"/>
        <w:spacing w:before="0" w:line="360" w:lineRule="auto"/>
      </w:pPr>
      <w:bookmarkStart w:id="871" w:name="_Toc528588290"/>
      <w:proofErr w:type="spellStart"/>
      <w:r w:rsidRPr="005677AF">
        <w:t>Logic</w:t>
      </w:r>
      <w:bookmarkEnd w:id="871"/>
      <w:proofErr w:type="spellEnd"/>
      <w:r w:rsidRPr="005677AF">
        <w:t xml:space="preserve"> </w:t>
      </w:r>
    </w:p>
    <w:p w14:paraId="5D72901E" w14:textId="77777777" w:rsidR="0042767B" w:rsidRPr="005677AF" w:rsidDel="00A85AC2" w:rsidRDefault="0042767B" w:rsidP="00D76229">
      <w:pPr>
        <w:spacing w:line="360" w:lineRule="auto"/>
        <w:rPr>
          <w:del w:id="872" w:author="Office2016S0116" w:date="2018-10-25T20:49:00Z"/>
        </w:rPr>
      </w:pPr>
    </w:p>
    <w:p w14:paraId="0F0FACB6" w14:textId="04542A44" w:rsidR="0042767B" w:rsidRPr="005677AF" w:rsidRDefault="0042767B" w:rsidP="00D76229">
      <w:pPr>
        <w:spacing w:line="360" w:lineRule="auto"/>
      </w:pPr>
      <w:r w:rsidRPr="005677AF">
        <w:t xml:space="preserve">Die </w:t>
      </w:r>
      <w:proofErr w:type="spellStart"/>
      <w:r w:rsidRPr="005677AF">
        <w:rPr>
          <w:rFonts w:ascii="Courier New" w:hAnsi="Courier New" w:cs="Courier New"/>
        </w:rPr>
        <w:t>Logic</w:t>
      </w:r>
      <w:proofErr w:type="spellEnd"/>
      <w:r w:rsidRPr="005677AF">
        <w:t xml:space="preserve">-Klasse dient, wie der Name schon sagt, </w:t>
      </w:r>
      <w:del w:id="873" w:author="Jutta" w:date="2018-10-26T17:40:00Z">
        <w:r w:rsidRPr="005677AF" w:rsidDel="00A16C02">
          <w:delText>für die</w:delText>
        </w:r>
      </w:del>
      <w:ins w:id="874" w:author="Jutta" w:date="2018-10-26T17:40:00Z">
        <w:r w:rsidR="00A16C02">
          <w:t>der</w:t>
        </w:r>
      </w:ins>
      <w:r w:rsidRPr="005677AF">
        <w:t xml:space="preserve"> Logik des Projektes. </w:t>
      </w:r>
      <w:r w:rsidR="0035417A" w:rsidRPr="005677AF">
        <w:t>Sie verarbeitet die aus der GUI übergebenen Daten</w:t>
      </w:r>
      <w:r w:rsidRPr="005677AF">
        <w:t>. Außerdem bündelt sie Informationen</w:t>
      </w:r>
      <w:r w:rsidR="00845657" w:rsidRPr="005677AF">
        <w:t>,</w:t>
      </w:r>
      <w:r w:rsidRPr="005677AF">
        <w:t xml:space="preserve"> um diese dann an die Benutzeroberfläche zu übergeben. Der Ursprung der Klasse liegt in der objektorientierten Programmierung.</w:t>
      </w:r>
      <w:ins w:id="875" w:author="Office2016S0116" w:date="2018-11-01T17:32:00Z">
        <w:r w:rsidR="00B12BED">
          <w:t xml:space="preserve"> Da die Aufteilung der Funktionen dieser Klasse auf </w:t>
        </w:r>
        <w:r w:rsidR="00B12BED" w:rsidRPr="004F0F10">
          <w:rPr>
            <w:rFonts w:ascii="Courier New" w:hAnsi="Courier New" w:cs="Courier New"/>
            <w:rPrChange w:id="876" w:author="Office2016S0116" w:date="2018-11-01T17:33:00Z">
              <w:rPr/>
            </w:rPrChange>
          </w:rPr>
          <w:t>Reader</w:t>
        </w:r>
        <w:r w:rsidR="00B12BED">
          <w:t xml:space="preserve"> und </w:t>
        </w:r>
        <w:r w:rsidR="00B12BED" w:rsidRPr="004F0F10">
          <w:rPr>
            <w:rFonts w:ascii="Courier New" w:hAnsi="Courier New" w:cs="Courier New"/>
            <w:rPrChange w:id="877" w:author="Office2016S0116" w:date="2018-11-01T17:33:00Z">
              <w:rPr/>
            </w:rPrChange>
          </w:rPr>
          <w:t>Writer</w:t>
        </w:r>
        <w:r w:rsidR="00B12BED">
          <w:t xml:space="preserve"> einige Nachteile mit sich brächte, ist die </w:t>
        </w:r>
        <w:proofErr w:type="spellStart"/>
        <w:r w:rsidR="00B12BED">
          <w:t>Enscheidung</w:t>
        </w:r>
        <w:proofErr w:type="spellEnd"/>
        <w:r w:rsidR="00B12BED">
          <w:t xml:space="preserve"> gegen ein solchen Konzept ge</w:t>
        </w:r>
      </w:ins>
      <w:ins w:id="878" w:author="Office2016S0116" w:date="2018-11-01T17:33:00Z">
        <w:r w:rsidR="00B12BED">
          <w:t>fallen</w:t>
        </w:r>
      </w:ins>
      <w:del w:id="879" w:author="Office2016S0116" w:date="2018-11-01T17:30:00Z">
        <w:r w:rsidRPr="005677AF" w:rsidDel="00B12BED">
          <w:delText xml:space="preserve"> </w:delText>
        </w:r>
      </w:del>
      <w:del w:id="880" w:author="Office2016S0116" w:date="2018-11-01T17:31:00Z">
        <w:r w:rsidR="00704D31" w:rsidRPr="005677AF" w:rsidDel="00B12BED">
          <w:delText xml:space="preserve">Die </w:delText>
        </w:r>
      </w:del>
      <w:del w:id="881" w:author="Office2016S0116" w:date="2018-11-01T17:33:00Z">
        <w:r w:rsidR="00704D31" w:rsidRPr="005677AF" w:rsidDel="004F0F10">
          <w:delText xml:space="preserve">Entscheidung viel aktiv </w:delText>
        </w:r>
      </w:del>
      <w:ins w:id="882" w:author="Brendel, Marcus, BDF" w:date="2018-10-24T19:16:00Z">
        <w:del w:id="883" w:author="Office2016S0116" w:date="2018-11-01T17:33:00Z">
          <w:r w:rsidR="00DB1FB8" w:rsidRPr="005677AF" w:rsidDel="004F0F10">
            <w:delText xml:space="preserve">erfolgte </w:delText>
          </w:r>
        </w:del>
      </w:ins>
      <w:del w:id="884" w:author="Office2016S0116" w:date="2018-11-01T17:33:00Z">
        <w:r w:rsidR="00704D31" w:rsidRPr="005677AF" w:rsidDel="004F0F10">
          <w:delText xml:space="preserve">gegen die Aufteilung der Funktionen auf die Klassen </w:delText>
        </w:r>
        <w:r w:rsidR="00704D31" w:rsidRPr="005677AF" w:rsidDel="004F0F10">
          <w:rPr>
            <w:rFonts w:ascii="Courier New" w:hAnsi="Courier New" w:cs="Courier New"/>
          </w:rPr>
          <w:delText>Reader</w:delText>
        </w:r>
        <w:r w:rsidR="00704D31" w:rsidRPr="005677AF" w:rsidDel="004F0F10">
          <w:delText xml:space="preserve"> und </w:delText>
        </w:r>
        <w:r w:rsidR="00704D31" w:rsidRPr="005677AF" w:rsidDel="004F0F10">
          <w:rPr>
            <w:rFonts w:ascii="Courier New" w:hAnsi="Courier New" w:cs="Courier New"/>
          </w:rPr>
          <w:delText>Writer</w:delText>
        </w:r>
      </w:del>
      <w:ins w:id="885" w:author="Jutta" w:date="2018-10-26T17:42:00Z">
        <w:del w:id="886" w:author="Office2016S0116" w:date="2018-11-01T17:33:00Z">
          <w:r w:rsidR="00A16C02" w:rsidDel="004F0F10">
            <w:rPr>
              <w:rFonts w:ascii="Courier New" w:hAnsi="Courier New" w:cs="Courier New"/>
            </w:rPr>
            <w:delText>wurde deshalb getroffen, weil</w:delText>
          </w:r>
        </w:del>
      </w:ins>
      <w:del w:id="887" w:author="Office2016S0116" w:date="2018-11-01T17:33:00Z">
        <w:r w:rsidR="00704D31" w:rsidRPr="005677AF" w:rsidDel="004F0F10">
          <w:delText>, da diese bereits eine andere Aufgabe haben und auch einige Nachteile dadurch entstünden</w:delText>
        </w:r>
      </w:del>
      <w:r w:rsidR="00704D31" w:rsidRPr="005677AF">
        <w:t>.</w:t>
      </w:r>
      <w:r w:rsidR="00845657" w:rsidRPr="005677AF">
        <w:t xml:space="preserve"> Hätten </w:t>
      </w:r>
      <w:del w:id="888" w:author="Office2016S0116" w:date="2018-11-01T17:33:00Z">
        <w:r w:rsidR="00845657" w:rsidRPr="005677AF" w:rsidDel="004F0F10">
          <w:delText>sie</w:delText>
        </w:r>
        <w:r w:rsidRPr="005677AF" w:rsidDel="004F0F10">
          <w:delText xml:space="preserve"> </w:delText>
        </w:r>
      </w:del>
      <w:ins w:id="889" w:author="Office2016S0116" w:date="2018-11-01T17:33:00Z">
        <w:r w:rsidR="004F0F10">
          <w:t>diese</w:t>
        </w:r>
        <w:r w:rsidR="004F0F10" w:rsidRPr="005677AF">
          <w:t xml:space="preserve"> </w:t>
        </w:r>
      </w:ins>
      <w:r w:rsidRPr="005677AF">
        <w:t xml:space="preserve">mehrere </w:t>
      </w:r>
      <w:r w:rsidR="00B24C3D" w:rsidRPr="005677AF">
        <w:t>Aufgaben</w:t>
      </w:r>
      <w:r w:rsidR="00845657" w:rsidRPr="005677AF">
        <w:t>,</w:t>
      </w:r>
      <w:r w:rsidR="00B24C3D" w:rsidRPr="005677AF">
        <w:t xml:space="preserve"> </w:t>
      </w:r>
      <w:r w:rsidRPr="005677AF">
        <w:t>würde das der objek</w:t>
      </w:r>
      <w:r w:rsidR="00845657" w:rsidRPr="005677AF">
        <w:t>torientierten Programmierung wi</w:t>
      </w:r>
      <w:r w:rsidRPr="005677AF">
        <w:t xml:space="preserve">dersprechen. Ein </w:t>
      </w:r>
      <w:del w:id="890" w:author="Brendel, Marcus, BDF" w:date="2018-10-24T19:16:00Z">
        <w:r w:rsidRPr="005677AF" w:rsidDel="00DB1FB8">
          <w:delText xml:space="preserve">weiterer </w:delText>
        </w:r>
      </w:del>
      <w:r w:rsidRPr="005677AF">
        <w:t xml:space="preserve">Vorteil </w:t>
      </w:r>
      <w:del w:id="891" w:author="Brendel, Marcus, BDF" w:date="2018-10-24T19:17:00Z">
        <w:r w:rsidRPr="005677AF" w:rsidDel="00DB1FB8">
          <w:delText xml:space="preserve">dieser </w:delText>
        </w:r>
      </w:del>
      <w:ins w:id="892" w:author="Brendel, Marcus, BDF" w:date="2018-10-24T19:17:00Z">
        <w:r w:rsidR="00DB1FB8" w:rsidRPr="005677AF">
          <w:t xml:space="preserve">der gewählten </w:t>
        </w:r>
      </w:ins>
      <w:r w:rsidRPr="005677AF">
        <w:t>Klassenstruktur ist</w:t>
      </w:r>
      <w:ins w:id="893" w:author="Brendel, Marcus, BDF" w:date="2018-10-24T19:16:00Z">
        <w:r w:rsidR="00DB1FB8" w:rsidRPr="005677AF">
          <w:t xml:space="preserve"> auch</w:t>
        </w:r>
      </w:ins>
      <w:r w:rsidRPr="005677AF">
        <w:t>, dass es</w:t>
      </w:r>
      <w:ins w:id="894" w:author="Brendel, Marcus, BDF" w:date="2018-10-24T19:18:00Z">
        <w:r w:rsidR="00DB1FB8" w:rsidRPr="005677AF">
          <w:t xml:space="preserve"> mit dieser</w:t>
        </w:r>
      </w:ins>
      <w:r w:rsidRPr="005677AF">
        <w:t xml:space="preserve"> sehr einfach möglich ist</w:t>
      </w:r>
      <w:ins w:id="895" w:author="Brendel, Marcus, BDF" w:date="2018-10-24T19:17:00Z">
        <w:r w:rsidR="00DB1FB8" w:rsidRPr="005677AF">
          <w:t>,</w:t>
        </w:r>
      </w:ins>
      <w:r w:rsidRPr="005677AF">
        <w:t xml:space="preserve"> zu überprüfen, ob ein Termin bereits vorhanden ist, bevor </w:t>
      </w:r>
      <w:r w:rsidR="005F0605" w:rsidRPr="005677AF">
        <w:t>es zum Eintragen kommt</w:t>
      </w:r>
      <w:ins w:id="896" w:author="Office2016S0116" w:date="2018-11-01T17:34:00Z">
        <w:r w:rsidR="004F0F10">
          <w:t>:</w:t>
        </w:r>
      </w:ins>
      <w:del w:id="897" w:author="Office2016S0116" w:date="2018-11-01T17:34:00Z">
        <w:r w:rsidRPr="005677AF" w:rsidDel="004F0F10">
          <w:delText>.</w:delText>
        </w:r>
      </w:del>
      <w:r w:rsidRPr="005677AF">
        <w:t xml:space="preserve"> Da es </w:t>
      </w:r>
      <w:del w:id="898" w:author="Brendel, Marcus, BDF" w:date="2018-10-24T19:18:00Z">
        <w:r w:rsidRPr="005677AF" w:rsidDel="00DB1FB8">
          <w:delText>dafür aber</w:delText>
        </w:r>
      </w:del>
      <w:ins w:id="899" w:author="Brendel, Marcus, BDF" w:date="2018-10-24T19:18:00Z">
        <w:r w:rsidR="00DB1FB8" w:rsidRPr="005677AF">
          <w:t>dabei</w:t>
        </w:r>
      </w:ins>
      <w:r w:rsidRPr="005677AF">
        <w:t xml:space="preserve"> notwendig ist</w:t>
      </w:r>
      <w:r w:rsidR="00845657" w:rsidRPr="005677AF">
        <w:t>,</w:t>
      </w:r>
      <w:r w:rsidRPr="005677AF">
        <w:t xml:space="preserve"> eine Referenz auf ein </w:t>
      </w:r>
      <w:r w:rsidRPr="005677AF">
        <w:rPr>
          <w:rFonts w:ascii="Courier New" w:hAnsi="Courier New" w:cs="Courier New"/>
        </w:rPr>
        <w:t>Reader</w:t>
      </w:r>
      <w:r w:rsidRPr="005677AF">
        <w:t>-</w:t>
      </w:r>
      <w:r w:rsidR="00B42702" w:rsidRPr="005677AF">
        <w:t>O</w:t>
      </w:r>
      <w:r w:rsidRPr="005677AF">
        <w:t>bjekt</w:t>
      </w:r>
      <w:r w:rsidR="00B42702" w:rsidRPr="005677AF">
        <w:t xml:space="preserve"> und ein </w:t>
      </w:r>
      <w:r w:rsidR="00B42702" w:rsidRPr="005677AF">
        <w:rPr>
          <w:rFonts w:ascii="Courier New" w:hAnsi="Courier New" w:cs="Courier New"/>
        </w:rPr>
        <w:t>Writer</w:t>
      </w:r>
      <w:r w:rsidR="00B42702" w:rsidRPr="005677AF">
        <w:t>-Objekt</w:t>
      </w:r>
      <w:r w:rsidRPr="005677AF">
        <w:t xml:space="preserve"> zu haben, wäre diese Funktion ohne die </w:t>
      </w:r>
      <w:proofErr w:type="spellStart"/>
      <w:r w:rsidRPr="005677AF">
        <w:rPr>
          <w:rFonts w:ascii="Courier New" w:hAnsi="Courier New" w:cs="Courier New"/>
        </w:rPr>
        <w:t>Logic</w:t>
      </w:r>
      <w:proofErr w:type="spellEnd"/>
      <w:r w:rsidR="00845657" w:rsidRPr="005677AF">
        <w:t xml:space="preserve">-Klasse nur schwer </w:t>
      </w:r>
      <w:del w:id="900" w:author="Brendel, Marcus, BDF" w:date="2018-10-24T19:19:00Z">
        <w:r w:rsidR="00845657" w:rsidRPr="005677AF" w:rsidDel="00DB1FB8">
          <w:delText>durchsetzbar</w:delText>
        </w:r>
      </w:del>
      <w:ins w:id="901" w:author="Brendel, Marcus, BDF" w:date="2018-10-24T19:19:00Z">
        <w:r w:rsidR="00DB1FB8" w:rsidRPr="005677AF">
          <w:t>realisierbar</w:t>
        </w:r>
      </w:ins>
      <w:ins w:id="902" w:author="Jutta" w:date="2018-10-26T17:43:00Z">
        <w:del w:id="903" w:author="Office2016S0116" w:date="2018-11-01T17:34:00Z">
          <w:r w:rsidR="00A16C02" w:rsidDel="00450C72">
            <w:delText xml:space="preserve"> (umsetzbar)</w:delText>
          </w:r>
        </w:del>
      </w:ins>
      <w:r w:rsidRPr="005677AF">
        <w:t xml:space="preserve">. </w:t>
      </w:r>
    </w:p>
    <w:p w14:paraId="6761857A" w14:textId="77777777" w:rsidR="00C104E7" w:rsidRPr="005677AF" w:rsidRDefault="00C104E7" w:rsidP="00D76229">
      <w:pPr>
        <w:spacing w:line="360" w:lineRule="auto"/>
      </w:pPr>
    </w:p>
    <w:p w14:paraId="234A7E7A" w14:textId="77777777" w:rsidR="000E2C3C" w:rsidRPr="005677AF" w:rsidRDefault="000E2C3C" w:rsidP="00D76229">
      <w:pPr>
        <w:pStyle w:val="berschrift2"/>
        <w:spacing w:before="0" w:line="360" w:lineRule="auto"/>
      </w:pPr>
      <w:bookmarkStart w:id="904" w:name="_Toc528588291"/>
      <w:r w:rsidRPr="005677AF">
        <w:t>GUI mit JavaFX</w:t>
      </w:r>
      <w:bookmarkEnd w:id="904"/>
    </w:p>
    <w:p w14:paraId="7BE2CA09" w14:textId="77777777" w:rsidR="00C5233C" w:rsidRPr="005677AF" w:rsidDel="00A85AC2" w:rsidRDefault="00C5233C" w:rsidP="00D76229">
      <w:pPr>
        <w:spacing w:line="360" w:lineRule="auto"/>
        <w:rPr>
          <w:del w:id="905" w:author="Office2016S0116" w:date="2018-10-25T20:49:00Z"/>
        </w:rPr>
      </w:pPr>
    </w:p>
    <w:p w14:paraId="466DB28E" w14:textId="4BB2175A" w:rsidR="00C5233C" w:rsidRPr="005677AF" w:rsidRDefault="00C5233C" w:rsidP="00D76229">
      <w:pPr>
        <w:spacing w:line="360" w:lineRule="auto"/>
      </w:pPr>
      <w:r w:rsidRPr="005677AF">
        <w:t xml:space="preserve">Bei JavaFX handelt es sich um ein Framework zur Erstellung von Java-Applikationen.  Hiermit ist das Erstellen von Benutzeroberflächen </w:t>
      </w:r>
      <w:ins w:id="906" w:author="Office2016S0116" w:date="2018-10-25T15:56:00Z">
        <w:r w:rsidR="0057440E" w:rsidRPr="005677AF">
          <w:t>f</w:t>
        </w:r>
      </w:ins>
      <w:del w:id="907" w:author="Office2016S0116" w:date="2018-10-25T15:56:00Z">
        <w:r w:rsidRPr="005677AF" w:rsidDel="0057440E">
          <w:delText>(GUIs) f</w:delText>
        </w:r>
      </w:del>
      <w:r w:rsidRPr="005677AF">
        <w:t>ür verschiedene Plattformen</w:t>
      </w:r>
      <w:r w:rsidRPr="005677AF">
        <w:rPr>
          <w:rStyle w:val="Funotenzeichen"/>
        </w:rPr>
        <w:footnoteReference w:id="11"/>
      </w:r>
      <w:r w:rsidRPr="005677AF">
        <w:t xml:space="preserve"> </w:t>
      </w:r>
      <w:r w:rsidR="004557E7" w:rsidRPr="005677AF">
        <w:t>möglich</w:t>
      </w:r>
      <w:r w:rsidRPr="005677AF">
        <w:t xml:space="preserve">. </w:t>
      </w:r>
      <w:del w:id="908" w:author="Brendel, Marcus, BDF" w:date="2018-10-24T19:19:00Z">
        <w:r w:rsidRPr="005677AF" w:rsidDel="008656C5">
          <w:delText>Es</w:delText>
        </w:r>
      </w:del>
      <w:ins w:id="909" w:author="Brendel, Marcus, BDF" w:date="2018-10-24T19:19:00Z">
        <w:r w:rsidR="008656C5" w:rsidRPr="005677AF">
          <w:t>JavaFX</w:t>
        </w:r>
      </w:ins>
      <w:r w:rsidRPr="005677AF">
        <w:t xml:space="preserve"> wurde entwickelt</w:t>
      </w:r>
      <w:r w:rsidR="00845657" w:rsidRPr="005677AF">
        <w:t>,</w:t>
      </w:r>
      <w:r w:rsidRPr="005677AF">
        <w:t xml:space="preserve"> um eine neue Alternative zu AWT und Swift</w:t>
      </w:r>
      <w:ins w:id="910" w:author="Office2016S0116" w:date="2018-10-25T15:56:00Z">
        <w:r w:rsidR="0057440E" w:rsidRPr="005677AF">
          <w:rPr>
            <w:rStyle w:val="Funotenzeichen"/>
          </w:rPr>
          <w:footnoteReference w:id="12"/>
        </w:r>
      </w:ins>
      <w:r w:rsidRPr="005677AF">
        <w:t xml:space="preserve"> zu liefern, die bis 2014 als Standar</w:t>
      </w:r>
      <w:r w:rsidR="00845657" w:rsidRPr="005677AF">
        <w:t>d</w:t>
      </w:r>
      <w:r w:rsidRPr="005677AF">
        <w:t xml:space="preserve">lösungen für grafische Anwendungen </w:t>
      </w:r>
      <w:r w:rsidR="00845657" w:rsidRPr="005677AF">
        <w:t>galten</w:t>
      </w:r>
      <w:r w:rsidRPr="005677AF">
        <w:t xml:space="preserve">, jedoch </w:t>
      </w:r>
      <w:r w:rsidR="00CE5306" w:rsidRPr="005677AF">
        <w:t>einige</w:t>
      </w:r>
      <w:r w:rsidRPr="005677AF">
        <w:t xml:space="preserve"> Mängel besonders im Bereich Medien und Animationen aufwiesen</w:t>
      </w:r>
      <w:ins w:id="913" w:author="Brendel, Marcus, BDF" w:date="2018-10-24T19:20:00Z">
        <w:r w:rsidR="008656C5" w:rsidRPr="005677AF">
          <w:t>.</w:t>
        </w:r>
      </w:ins>
      <w:r w:rsidR="002E1A48" w:rsidRPr="005677AF">
        <w:t xml:space="preserve"> </w:t>
      </w:r>
      <w:del w:id="914" w:author="Brendel, Marcus, BDF" w:date="2018-10-24T19:20:00Z">
        <w:r w:rsidR="002E1A48" w:rsidRPr="005677AF" w:rsidDel="008656C5">
          <w:delText>und dient s</w:delText>
        </w:r>
      </w:del>
      <w:ins w:id="915" w:author="Brendel, Marcus, BDF" w:date="2018-10-24T19:20:00Z">
        <w:r w:rsidR="008656C5" w:rsidRPr="005677AF">
          <w:t>S</w:t>
        </w:r>
      </w:ins>
      <w:r w:rsidR="002E1A48" w:rsidRPr="005677AF">
        <w:t xml:space="preserve">either </w:t>
      </w:r>
      <w:ins w:id="916" w:author="Brendel, Marcus, BDF" w:date="2018-10-24T19:20:00Z">
        <w:r w:rsidR="008656C5" w:rsidRPr="005677AF">
          <w:t xml:space="preserve">dient JavaFX </w:t>
        </w:r>
      </w:ins>
      <w:r w:rsidR="002E1A48" w:rsidRPr="005677AF">
        <w:t>als Standard für die Entwicklung für GUIs</w:t>
      </w:r>
      <w:r w:rsidRPr="005677AF">
        <w:t xml:space="preserve">.  </w:t>
      </w:r>
    </w:p>
    <w:p w14:paraId="7967D204" w14:textId="77777777" w:rsidR="00381B50" w:rsidRPr="005677AF" w:rsidRDefault="00381B50" w:rsidP="00D76229">
      <w:pPr>
        <w:pStyle w:val="berschrift3"/>
        <w:spacing w:before="0" w:line="360" w:lineRule="auto"/>
      </w:pPr>
      <w:bookmarkStart w:id="917" w:name="_Toc528588292"/>
      <w:r w:rsidRPr="005677AF">
        <w:t>Entscheidung über Methode zur Erstellung der GUI</w:t>
      </w:r>
      <w:bookmarkEnd w:id="917"/>
      <w:r w:rsidRPr="005677AF">
        <w:t xml:space="preserve"> </w:t>
      </w:r>
    </w:p>
    <w:p w14:paraId="1EF0DAE4" w14:textId="77777777" w:rsidR="00D92DFB" w:rsidRPr="005677AF" w:rsidRDefault="005961AC" w:rsidP="00D76229">
      <w:pPr>
        <w:spacing w:line="360" w:lineRule="auto"/>
      </w:pPr>
      <w:r w:rsidRPr="005677AF">
        <w:t>Es gibt verschiedene Möglichkeiten</w:t>
      </w:r>
      <w:r w:rsidR="00845657" w:rsidRPr="005677AF">
        <w:t>,</w:t>
      </w:r>
      <w:r w:rsidRPr="005677AF">
        <w:t xml:space="preserve"> eine GUI mit JavaFX zu erstellen.</w:t>
      </w:r>
    </w:p>
    <w:p w14:paraId="190A24FD" w14:textId="1D855BCC" w:rsidR="005961AC" w:rsidRPr="005677AF" w:rsidDel="00B81586" w:rsidRDefault="005961AC">
      <w:pPr>
        <w:pStyle w:val="Listenabsatz"/>
        <w:numPr>
          <w:ilvl w:val="0"/>
          <w:numId w:val="5"/>
        </w:numPr>
        <w:spacing w:line="360" w:lineRule="auto"/>
        <w:rPr>
          <w:del w:id="918" w:author="Office2016S0116" w:date="2018-10-25T20:45:00Z"/>
          <w:color w:val="FF0000"/>
        </w:rPr>
      </w:pPr>
      <w:r w:rsidRPr="005677AF">
        <w:t xml:space="preserve">Der wahrscheinlich einfachste Weg </w:t>
      </w:r>
      <w:del w:id="919" w:author="Jutta" w:date="2018-10-26T17:45:00Z">
        <w:r w:rsidRPr="005677AF" w:rsidDel="00C47BE6">
          <w:delText>ist mit</w:delText>
        </w:r>
        <w:r w:rsidR="002561B6" w:rsidRPr="005677AF" w:rsidDel="00C47BE6">
          <w:delText xml:space="preserve"> der</w:delText>
        </w:r>
      </w:del>
      <w:ins w:id="920" w:author="Jutta" w:date="2018-10-26T17:45:00Z">
        <w:r w:rsidR="00C47BE6">
          <w:t>schien die</w:t>
        </w:r>
      </w:ins>
      <w:r w:rsidR="002561B6" w:rsidRPr="005677AF">
        <w:t xml:space="preserve"> Applikation</w:t>
      </w:r>
      <w:r w:rsidRPr="005677AF">
        <w:t xml:space="preserve"> </w:t>
      </w:r>
      <w:proofErr w:type="spellStart"/>
      <w:r w:rsidRPr="005677AF">
        <w:t>SceneBuilder</w:t>
      </w:r>
      <w:proofErr w:type="spellEnd"/>
      <w:r w:rsidRPr="005677AF">
        <w:rPr>
          <w:rStyle w:val="Funotenzeichen"/>
        </w:rPr>
        <w:footnoteReference w:id="13"/>
      </w:r>
      <w:ins w:id="924" w:author="Jutta" w:date="2018-10-26T17:45:00Z">
        <w:r w:rsidR="00C47BE6">
          <w:t xml:space="preserve"> zu sein.</w:t>
        </w:r>
      </w:ins>
      <w:ins w:id="925" w:author="Office2016S0116" w:date="2018-11-01T17:40:00Z">
        <w:r w:rsidR="00D02333">
          <w:t xml:space="preserve"> Hier </w:t>
        </w:r>
      </w:ins>
      <w:ins w:id="926" w:author="Office2016S0116" w:date="2018-11-01T17:41:00Z">
        <w:r w:rsidR="00D02333">
          <w:t xml:space="preserve">dient eine Benutzeroberfläche </w:t>
        </w:r>
        <w:r w:rsidR="002871A5">
          <w:t>zum Erstellen der GUIs,</w:t>
        </w:r>
      </w:ins>
      <w:ins w:id="927" w:author="Office2016S0116" w:date="2018-11-01T17:42:00Z">
        <w:r w:rsidR="002871A5">
          <w:t xml:space="preserve"> die das Verschieben und Positionieren einzelner Elemente i</w:t>
        </w:r>
      </w:ins>
      <w:ins w:id="928" w:author="Office2016S0116" w:date="2018-11-01T17:43:00Z">
        <w:r w:rsidR="002871A5">
          <w:t xml:space="preserve">ntuitiv ermöglich. </w:t>
        </w:r>
      </w:ins>
      <w:del w:id="929" w:author="Office2016S0116" w:date="2018-11-01T17:43:00Z">
        <w:r w:rsidRPr="005677AF" w:rsidDel="002871A5">
          <w:delText>. Hier werden die GUIs über eine Benutzeroberfläch</w:delText>
        </w:r>
      </w:del>
      <w:ins w:id="930" w:author="Jutta" w:date="2018-10-26T17:44:00Z">
        <w:del w:id="931" w:author="Office2016S0116" w:date="2018-11-01T17:43:00Z">
          <w:r w:rsidR="00C47BE6" w:rsidDel="002871A5">
            <w:delText>e</w:delText>
          </w:r>
        </w:del>
      </w:ins>
      <w:del w:id="932" w:author="Office2016S0116" w:date="2018-11-01T17:43:00Z">
        <w:r w:rsidRPr="005677AF" w:rsidDel="002871A5">
          <w:delText xml:space="preserve">e </w:delText>
        </w:r>
      </w:del>
      <w:ins w:id="933" w:author="Jutta" w:date="2018-10-26T17:44:00Z">
        <w:del w:id="934" w:author="Office2016S0116" w:date="2018-11-01T17:43:00Z">
          <w:r w:rsidR="00C47BE6" w:rsidDel="002871A5">
            <w:delText xml:space="preserve"> </w:delText>
          </w:r>
        </w:del>
      </w:ins>
      <w:del w:id="935" w:author="Office2016S0116" w:date="2018-11-01T17:43:00Z">
        <w:r w:rsidRPr="005677AF" w:rsidDel="002871A5">
          <w:delText xml:space="preserve">erstellt, die das Verschieben und Positionieren einzelner Elemente sehr initiativ </w:delText>
        </w:r>
      </w:del>
      <w:ins w:id="936" w:author="Brendel, Marcus, BDF" w:date="2018-10-24T19:21:00Z">
        <w:del w:id="937" w:author="Office2016S0116" w:date="2018-11-01T17:43:00Z">
          <w:r w:rsidR="008656C5" w:rsidRPr="005677AF" w:rsidDel="002871A5">
            <w:delText xml:space="preserve">intuitiv </w:delText>
          </w:r>
        </w:del>
      </w:ins>
      <w:del w:id="938" w:author="Office2016S0116" w:date="2018-11-01T17:43:00Z">
        <w:r w:rsidRPr="005677AF" w:rsidDel="002871A5">
          <w:delText>ermöglicht.</w:delText>
        </w:r>
        <w:r w:rsidR="00C97222" w:rsidRPr="005677AF" w:rsidDel="002871A5">
          <w:delText xml:space="preserve"> </w:delText>
        </w:r>
      </w:del>
      <w:r w:rsidR="00C97222" w:rsidRPr="005677AF">
        <w:t>Bei der Arbeit mit diesem Programm traten jedoch einige Fehler auf. Die Größenverhältnisse von Elementen und Fenster</w:t>
      </w:r>
      <w:ins w:id="939" w:author="Brendel, Marcus, BDF" w:date="2018-10-24T19:21:00Z">
        <w:r w:rsidR="008656C5" w:rsidRPr="005677AF">
          <w:t>n</w:t>
        </w:r>
      </w:ins>
      <w:r w:rsidR="00C97222" w:rsidRPr="005677AF">
        <w:t xml:space="preserve"> wurden bei der Arbeit mit </w:t>
      </w:r>
      <w:del w:id="940" w:author="Jutta" w:date="2018-10-26T17:46:00Z">
        <w:r w:rsidR="00C97222" w:rsidRPr="005677AF" w:rsidDel="00C47BE6">
          <w:delText xml:space="preserve">nicht </w:delText>
        </w:r>
      </w:del>
      <w:ins w:id="941" w:author="Jutta" w:date="2018-10-26T17:46:00Z">
        <w:r w:rsidR="00C47BE6">
          <w:t>N</w:t>
        </w:r>
        <w:r w:rsidR="00C47BE6" w:rsidRPr="005677AF">
          <w:t>icht</w:t>
        </w:r>
        <w:r w:rsidR="00C47BE6">
          <w:t>-</w:t>
        </w:r>
      </w:ins>
      <w:r w:rsidR="00C97222" w:rsidRPr="005677AF">
        <w:t xml:space="preserve">Standardbildschirmauflösungen verzogen und nicht eingehalten. So waren die Elemente viel zu groß für das Fenster, obwohl die Vorschau im Programm </w:t>
      </w:r>
      <w:r w:rsidR="00D92DFB" w:rsidRPr="005677AF">
        <w:t>selbst</w:t>
      </w:r>
      <w:r w:rsidR="00C97222" w:rsidRPr="005677AF">
        <w:t xml:space="preserve"> das gewünschte </w:t>
      </w:r>
      <w:r w:rsidR="00D05FBE" w:rsidRPr="005677AF">
        <w:t>E</w:t>
      </w:r>
      <w:r w:rsidR="00C97222" w:rsidRPr="005677AF">
        <w:t xml:space="preserve">rgebnis zeigte. </w:t>
      </w:r>
      <w:del w:id="942" w:author="Office2016S0116" w:date="2018-10-25T20:45:00Z">
        <w:r w:rsidR="00574044" w:rsidRPr="005677AF" w:rsidDel="00B81586">
          <w:delText>Dies ist besonders dann ein Problem, wenn die Entwicklung der Benutzeroberfläche auf einem Monitor mit</w:delText>
        </w:r>
        <w:r w:rsidR="003464E3" w:rsidRPr="005677AF" w:rsidDel="00B81586">
          <w:delText xml:space="preserve"> einer nicht-Standar</w:delText>
        </w:r>
        <w:r w:rsidR="00845657" w:rsidRPr="005677AF" w:rsidDel="00B81586">
          <w:delText>d</w:delText>
        </w:r>
        <w:r w:rsidR="003464E3" w:rsidRPr="005677AF" w:rsidDel="00B81586">
          <w:delText>auflösung</w:delText>
        </w:r>
        <w:r w:rsidR="00574044" w:rsidRPr="005677AF" w:rsidDel="00B81586">
          <w:delText xml:space="preserve"> </w:delText>
        </w:r>
        <w:r w:rsidR="003464E3" w:rsidRPr="005677AF" w:rsidDel="00B81586">
          <w:delText>(</w:delText>
        </w:r>
        <w:r w:rsidR="00574044" w:rsidRPr="005677AF" w:rsidDel="00B81586">
          <w:delText>3:2</w:delText>
        </w:r>
        <w:r w:rsidR="003464E3" w:rsidRPr="005677AF" w:rsidDel="00B81586">
          <w:delText xml:space="preserve">) </w:delText>
        </w:r>
        <w:r w:rsidR="00845657" w:rsidRPr="00B81586" w:rsidDel="00B81586">
          <w:rPr>
            <w:color w:val="000000" w:themeColor="text1"/>
          </w:rPr>
          <w:delText>erfolgt. Daher</w:delText>
        </w:r>
        <w:r w:rsidR="00574044" w:rsidRPr="00B81586" w:rsidDel="00B81586">
          <w:rPr>
            <w:color w:val="000000" w:themeColor="text1"/>
          </w:rPr>
          <w:delText xml:space="preserve"> wurde diese Möglichkeit verworfen.</w:delText>
        </w:r>
      </w:del>
    </w:p>
    <w:p w14:paraId="3539AE51" w14:textId="77777777" w:rsidR="00ED771B" w:rsidRPr="00B81586" w:rsidRDefault="00ED771B">
      <w:pPr>
        <w:pStyle w:val="Listenabsatz"/>
        <w:numPr>
          <w:ilvl w:val="0"/>
          <w:numId w:val="5"/>
        </w:numPr>
        <w:spacing w:line="360" w:lineRule="auto"/>
        <w:rPr>
          <w:color w:val="FF0000"/>
        </w:rPr>
        <w:pPrChange w:id="943" w:author="Office2016S0116" w:date="2018-10-25T20:45:00Z">
          <w:pPr>
            <w:pStyle w:val="Listenabsatz"/>
            <w:spacing w:line="360" w:lineRule="auto"/>
          </w:pPr>
        </w:pPrChange>
      </w:pPr>
    </w:p>
    <w:p w14:paraId="00E119F1" w14:textId="2DAD5CE0" w:rsidR="00381887" w:rsidRPr="005677AF" w:rsidDel="00B81586" w:rsidRDefault="00E8295B" w:rsidP="00D76229">
      <w:pPr>
        <w:pStyle w:val="Listenabsatz"/>
        <w:numPr>
          <w:ilvl w:val="0"/>
          <w:numId w:val="5"/>
        </w:numPr>
        <w:spacing w:line="360" w:lineRule="auto"/>
        <w:rPr>
          <w:del w:id="944" w:author="Office2016S0116" w:date="2018-10-25T20:45:00Z"/>
        </w:rPr>
      </w:pPr>
      <w:r w:rsidRPr="005677AF">
        <w:t>Als Alternative b</w:t>
      </w:r>
      <w:r w:rsidR="00845657" w:rsidRPr="005677AF">
        <w:t>o</w:t>
      </w:r>
      <w:r w:rsidRPr="005677AF">
        <w:t>ten sich FXML-Dateien an. Dies</w:t>
      </w:r>
      <w:ins w:id="945" w:author="Office2016S0116" w:date="2018-11-01T17:44:00Z">
        <w:r w:rsidR="002871A5">
          <w:t>e</w:t>
        </w:r>
      </w:ins>
      <w:r w:rsidRPr="005677AF">
        <w:t xml:space="preserve"> </w:t>
      </w:r>
      <w:del w:id="946" w:author="Office2016S0116" w:date="2018-11-01T17:44:00Z">
        <w:r w:rsidRPr="005677AF" w:rsidDel="002871A5">
          <w:delText xml:space="preserve">hat </w:delText>
        </w:r>
      </w:del>
      <w:ins w:id="947" w:author="Office2016S0116" w:date="2018-11-01T17:44:00Z">
        <w:r w:rsidR="002871A5">
          <w:t>haben</w:t>
        </w:r>
        <w:r w:rsidR="002871A5" w:rsidRPr="005677AF">
          <w:t xml:space="preserve"> </w:t>
        </w:r>
      </w:ins>
      <w:r w:rsidRPr="005677AF">
        <w:t xml:space="preserve">zwei </w:t>
      </w:r>
      <w:del w:id="948" w:author="Office2016S0116" w:date="2018-11-01T17:44:00Z">
        <w:r w:rsidRPr="005677AF" w:rsidDel="002871A5">
          <w:delText>Gründe</w:delText>
        </w:r>
      </w:del>
      <w:ins w:id="949" w:author="Office2016S0116" w:date="2018-11-01T17:44:00Z">
        <w:r w:rsidR="002871A5">
          <w:t>Vorteile</w:t>
        </w:r>
      </w:ins>
      <w:r w:rsidR="00845657" w:rsidRPr="005677AF">
        <w:t>:</w:t>
      </w:r>
      <w:r w:rsidRPr="005677AF">
        <w:t xml:space="preserve"> </w:t>
      </w:r>
      <w:ins w:id="950" w:author="Office2016S0116" w:date="2018-11-01T17:44:00Z">
        <w:r w:rsidR="005842DA">
          <w:t xml:space="preserve"> Zum einen erzeugt der </w:t>
        </w:r>
        <w:proofErr w:type="spellStart"/>
        <w:r w:rsidR="005842DA">
          <w:t>SceneBu</w:t>
        </w:r>
      </w:ins>
      <w:ins w:id="951" w:author="Office2016S0116" w:date="2018-11-01T17:45:00Z">
        <w:r w:rsidR="005842DA">
          <w:t>ilder</w:t>
        </w:r>
        <w:proofErr w:type="spellEnd"/>
        <w:r w:rsidR="005842DA">
          <w:t xml:space="preserve"> bereits solche Dateien, so dass nur noch das Anpassen der Größenverhältnisse erforderliche war.</w:t>
        </w:r>
      </w:ins>
      <w:del w:id="952" w:author="Office2016S0116" w:date="2018-11-01T17:45:00Z">
        <w:r w:rsidRPr="005677AF" w:rsidDel="005842DA">
          <w:delText>Zum einen wurden diese bereits über den SceneBuilder erstellt und es mussten lediglich die Größe</w:delText>
        </w:r>
      </w:del>
      <w:del w:id="953" w:author="Office2016S0116" w:date="2018-11-01T17:46:00Z">
        <w:r w:rsidRPr="005677AF" w:rsidDel="005842DA">
          <w:delText xml:space="preserve">nverhältnisse </w:delText>
        </w:r>
        <w:r w:rsidR="003464E3" w:rsidRPr="005677AF" w:rsidDel="005842DA">
          <w:delText>angepasst</w:delText>
        </w:r>
        <w:r w:rsidRPr="005677AF" w:rsidDel="005842DA">
          <w:delText xml:space="preserve"> werden.</w:delText>
        </w:r>
      </w:del>
      <w:r w:rsidRPr="005677AF">
        <w:t xml:space="preserve"> Zum anderen ist FXML aus XML abgeleitet und passt daher sehr gut </w:t>
      </w:r>
      <w:del w:id="954" w:author="Brendel, Marcus, BDF" w:date="2018-10-24T19:22:00Z">
        <w:r w:rsidR="002F48B6" w:rsidRPr="005677AF" w:rsidDel="008656C5">
          <w:delText xml:space="preserve">in </w:delText>
        </w:r>
        <w:r w:rsidR="003464E3" w:rsidRPr="005677AF" w:rsidDel="008656C5">
          <w:delText>das</w:delText>
        </w:r>
      </w:del>
      <w:ins w:id="955" w:author="Brendel, Marcus, BDF" w:date="2018-10-24T19:22:00Z">
        <w:r w:rsidR="008656C5" w:rsidRPr="005677AF">
          <w:t>zum</w:t>
        </w:r>
        <w:del w:id="956" w:author="Office2016S0116" w:date="2018-10-25T20:45:00Z">
          <w:r w:rsidR="008656C5" w:rsidRPr="005677AF" w:rsidDel="00B81586">
            <w:delText xml:space="preserve"> </w:delText>
          </w:r>
        </w:del>
      </w:ins>
      <w:r w:rsidR="002F48B6" w:rsidRPr="005677AF">
        <w:t xml:space="preserve"> Thema</w:t>
      </w:r>
      <w:r w:rsidRPr="005677AF">
        <w:t xml:space="preserve"> der Seminararbeit</w:t>
      </w:r>
      <w:del w:id="957" w:author="Brendel, Marcus, BDF" w:date="2018-10-24T19:22:00Z">
        <w:r w:rsidRPr="005677AF" w:rsidDel="008656C5">
          <w:delText xml:space="preserve"> hinein</w:delText>
        </w:r>
      </w:del>
      <w:r w:rsidRPr="005677AF">
        <w:t xml:space="preserve">. </w:t>
      </w:r>
    </w:p>
    <w:p w14:paraId="56ACF516" w14:textId="77777777" w:rsidR="00ED771B" w:rsidRPr="005677AF" w:rsidRDefault="00ED771B">
      <w:pPr>
        <w:pStyle w:val="Listenabsatz"/>
        <w:numPr>
          <w:ilvl w:val="0"/>
          <w:numId w:val="5"/>
        </w:numPr>
        <w:spacing w:line="360" w:lineRule="auto"/>
        <w:pPrChange w:id="958" w:author="Office2016S0116" w:date="2018-10-25T20:45:00Z">
          <w:pPr>
            <w:pStyle w:val="Listenabsatz"/>
            <w:spacing w:line="360" w:lineRule="auto"/>
          </w:pPr>
        </w:pPrChange>
      </w:pPr>
    </w:p>
    <w:p w14:paraId="44433239" w14:textId="40BE3DC9" w:rsidR="00ED771B" w:rsidRPr="005677AF" w:rsidRDefault="00ED771B" w:rsidP="00A26AED">
      <w:pPr>
        <w:pStyle w:val="Listenabsatz"/>
        <w:numPr>
          <w:ilvl w:val="0"/>
          <w:numId w:val="5"/>
        </w:numPr>
        <w:spacing w:line="360" w:lineRule="auto"/>
        <w:pPrChange w:id="959" w:author="Office2016S0116" w:date="2018-11-01T17:50:00Z">
          <w:pPr>
            <w:pStyle w:val="Listenabsatz"/>
            <w:numPr>
              <w:numId w:val="5"/>
            </w:numPr>
            <w:spacing w:line="360" w:lineRule="auto"/>
            <w:ind w:hanging="360"/>
          </w:pPr>
        </w:pPrChange>
      </w:pPr>
      <w:r w:rsidRPr="005677AF">
        <w:t xml:space="preserve">Eine </w:t>
      </w:r>
      <w:ins w:id="960" w:author="Office2016S0116" w:date="2018-11-01T17:46:00Z">
        <w:r w:rsidR="006F752A">
          <w:t xml:space="preserve">weitere </w:t>
        </w:r>
      </w:ins>
      <w:del w:id="961" w:author="Office2016S0116" w:date="2018-10-25T20:46:00Z">
        <w:r w:rsidRPr="005677AF" w:rsidDel="00B81586">
          <w:delText>weitere Alternative</w:delText>
        </w:r>
      </w:del>
      <w:ins w:id="962" w:author="Office2016S0116" w:date="2018-10-25T20:46:00Z">
        <w:r w:rsidR="00B81586" w:rsidRPr="005677AF">
          <w:t>Möglichkeit</w:t>
        </w:r>
      </w:ins>
      <w:r w:rsidRPr="005677AF">
        <w:t xml:space="preserve"> bietet das Erstellen der Nutzeroberfläche </w:t>
      </w:r>
      <w:commentRangeStart w:id="963"/>
      <w:r w:rsidRPr="005677AF">
        <w:t>über</w:t>
      </w:r>
      <w:ins w:id="964" w:author="Office2016S0116" w:date="2018-10-25T20:45:00Z">
        <w:r w:rsidR="00B81586">
          <w:t xml:space="preserve"> die Implementierung </w:t>
        </w:r>
      </w:ins>
      <w:ins w:id="965" w:author="Office2016S0116" w:date="2018-10-25T20:46:00Z">
        <w:r w:rsidR="00B81586">
          <w:t xml:space="preserve">direkt in den Controllerklassen. </w:t>
        </w:r>
        <w:r w:rsidR="00524D38">
          <w:t xml:space="preserve">Da diese aber so neben der Aufgabe der Weitergabe der Nutzereingabe an die </w:t>
        </w:r>
        <w:proofErr w:type="spellStart"/>
        <w:r w:rsidR="00524D38" w:rsidRPr="00D63CD3">
          <w:rPr>
            <w:rFonts w:ascii="Courier New" w:hAnsi="Courier New" w:cs="Courier New"/>
            <w:rPrChange w:id="966" w:author="Office2016S0116" w:date="2018-10-25T20:48:00Z">
              <w:rPr/>
            </w:rPrChange>
          </w:rPr>
          <w:t>Logic</w:t>
        </w:r>
        <w:proofErr w:type="spellEnd"/>
        <w:r w:rsidR="00524D38">
          <w:t xml:space="preserve"> auch noch </w:t>
        </w:r>
      </w:ins>
      <w:ins w:id="967" w:author="Office2016S0116" w:date="2018-10-25T20:47:00Z">
        <w:r w:rsidR="00524D38">
          <w:t>für das Anzeigen der GUI zuständig wären</w:t>
        </w:r>
      </w:ins>
      <w:ins w:id="968" w:author="Office2016S0116" w:date="2018-11-01T17:46:00Z">
        <w:r w:rsidR="006F752A">
          <w:t xml:space="preserve">. Die </w:t>
        </w:r>
      </w:ins>
      <w:ins w:id="969" w:author="Office2016S0116" w:date="2018-11-01T17:47:00Z">
        <w:r w:rsidR="006F752A">
          <w:t>s</w:t>
        </w:r>
      </w:ins>
      <w:ins w:id="970" w:author="Office2016S0116" w:date="2018-11-01T17:46:00Z">
        <w:r w:rsidR="006F752A">
          <w:t xml:space="preserve">pricht jedoch gegen das bereits oben eingeführte </w:t>
        </w:r>
      </w:ins>
      <w:proofErr w:type="spellStart"/>
      <w:ins w:id="971" w:author="Office2016S0116" w:date="2018-11-01T17:47:00Z">
        <w:r w:rsidR="006F752A" w:rsidRPr="006F752A">
          <w:rPr>
            <w:rPrChange w:id="972" w:author="Office2016S0116" w:date="2018-11-01T17:47:00Z">
              <w:rPr>
                <w:color w:val="F4B083" w:themeColor="accent2" w:themeTint="99"/>
              </w:rPr>
            </w:rPrChange>
          </w:rPr>
          <w:t>Logic</w:t>
        </w:r>
        <w:proofErr w:type="spellEnd"/>
        <w:r w:rsidR="006F752A" w:rsidRPr="006F752A">
          <w:rPr>
            <w:rPrChange w:id="973" w:author="Office2016S0116" w:date="2018-11-01T17:47:00Z">
              <w:rPr/>
            </w:rPrChange>
          </w:rPr>
          <w:t>-</w:t>
        </w:r>
        <w:r w:rsidR="006F752A" w:rsidRPr="006F752A">
          <w:rPr>
            <w:rPrChange w:id="974" w:author="Office2016S0116" w:date="2018-11-01T17:47:00Z">
              <w:rPr>
                <w:color w:val="8496B0" w:themeColor="text2" w:themeTint="99"/>
              </w:rPr>
            </w:rPrChange>
          </w:rPr>
          <w:t>Data</w:t>
        </w:r>
        <w:r w:rsidR="006F752A" w:rsidRPr="006F752A">
          <w:rPr>
            <w:rPrChange w:id="975" w:author="Office2016S0116" w:date="2018-11-01T17:47:00Z">
              <w:rPr/>
            </w:rPrChange>
          </w:rPr>
          <w:t>-</w:t>
        </w:r>
        <w:r w:rsidR="006F752A" w:rsidRPr="006F752A">
          <w:rPr>
            <w:rPrChange w:id="976" w:author="Office2016S0116" w:date="2018-11-01T17:47:00Z">
              <w:rPr>
                <w:color w:val="A8D08D" w:themeColor="accent6" w:themeTint="99"/>
              </w:rPr>
            </w:rPrChange>
          </w:rPr>
          <w:t>View</w:t>
        </w:r>
        <w:r w:rsidR="006F752A" w:rsidRPr="006F752A">
          <w:rPr>
            <w:rPrChange w:id="977" w:author="Office2016S0116" w:date="2018-11-01T17:47:00Z">
              <w:rPr/>
            </w:rPrChange>
          </w:rPr>
          <w:t>-</w:t>
        </w:r>
        <w:r w:rsidR="006F752A" w:rsidRPr="006F752A">
          <w:rPr>
            <w:rPrChange w:id="978" w:author="Office2016S0116" w:date="2018-11-01T17:47:00Z">
              <w:rPr>
                <w:color w:val="FFD966" w:themeColor="accent4" w:themeTint="99"/>
              </w:rPr>
            </w:rPrChange>
          </w:rPr>
          <w:t>Controller</w:t>
        </w:r>
        <w:r w:rsidR="006F752A">
          <w:t xml:space="preserve">-Service-Paradigma, bei der die Controllerklassen nur zum </w:t>
        </w:r>
      </w:ins>
      <w:ins w:id="979" w:author="Office2016S0116" w:date="2018-11-01T17:48:00Z">
        <w:r w:rsidR="00A26AED">
          <w:t>Weiterleiten</w:t>
        </w:r>
      </w:ins>
      <w:ins w:id="980" w:author="Office2016S0116" w:date="2018-11-01T17:47:00Z">
        <w:r w:rsidR="006F752A">
          <w:t xml:space="preserve"> und leichten filtern der Eingabedaten dienen</w:t>
        </w:r>
        <w:r w:rsidR="00766442">
          <w:t>.</w:t>
        </w:r>
      </w:ins>
      <w:ins w:id="981" w:author="Office2016S0116" w:date="2018-11-01T17:48:00Z">
        <w:r w:rsidR="00A26AED">
          <w:t xml:space="preserve"> An diesem Punkt ist jedoch zu erwähnen, dass</w:t>
        </w:r>
      </w:ins>
      <w:ins w:id="982" w:author="Office2016S0116" w:date="2018-11-01T17:49:00Z">
        <w:r w:rsidR="00A26AED">
          <w:t xml:space="preserve"> die Implementierung </w:t>
        </w:r>
      </w:ins>
      <w:ins w:id="983" w:author="Office2016S0116" w:date="2018-11-01T17:50:00Z">
        <w:r w:rsidR="00A26AED">
          <w:t>der Farbdarstellung (blaue Labels und Knöpfe) genau über diesen Weg erfolgte, da eine Durchsetzung dieser über die FXML-Dateien recht kompliziert</w:t>
        </w:r>
      </w:ins>
      <w:ins w:id="984" w:author="Office2016S0116" w:date="2018-11-01T17:51:00Z">
        <w:r w:rsidR="00A26AED">
          <w:t xml:space="preserve"> gewesen wäre.</w:t>
        </w:r>
      </w:ins>
      <w:ins w:id="985" w:author="Jutta" w:date="2018-10-26T17:47:00Z">
        <w:del w:id="986" w:author="Office2016S0116" w:date="2018-11-01T17:46:00Z">
          <w:r w:rsidR="00C47BE6" w:rsidDel="006F752A">
            <w:delText>,</w:delText>
          </w:r>
        </w:del>
      </w:ins>
      <w:del w:id="987" w:author="Office2016S0116" w:date="2018-10-25T20:45:00Z">
        <w:r w:rsidRPr="005677AF" w:rsidDel="00B81586">
          <w:delText>…</w:delText>
        </w:r>
      </w:del>
      <w:commentRangeEnd w:id="963"/>
      <w:r w:rsidR="008656C5" w:rsidRPr="005677AF">
        <w:rPr>
          <w:rStyle w:val="Kommentarzeichen"/>
        </w:rPr>
        <w:commentReference w:id="963"/>
      </w:r>
    </w:p>
    <w:p w14:paraId="60EA82DB" w14:textId="77777777" w:rsidR="00E45063" w:rsidRPr="005677AF" w:rsidRDefault="00761423" w:rsidP="00D76229">
      <w:pPr>
        <w:pStyle w:val="berschrift3"/>
        <w:spacing w:before="0" w:line="360" w:lineRule="auto"/>
      </w:pPr>
      <w:bookmarkStart w:id="988" w:name="_Toc528588293"/>
      <w:r w:rsidRPr="005677AF">
        <w:t>Implementierung</w:t>
      </w:r>
      <w:bookmarkEnd w:id="988"/>
      <w:r w:rsidRPr="005677AF">
        <w:t xml:space="preserve"> </w:t>
      </w:r>
    </w:p>
    <w:p w14:paraId="1FAAF6B5" w14:textId="084F0A84" w:rsidR="002F48B6" w:rsidRPr="005677AF" w:rsidRDefault="002F48B6" w:rsidP="00D76229">
      <w:pPr>
        <w:spacing w:line="360" w:lineRule="auto"/>
      </w:pPr>
      <w:r w:rsidRPr="005677AF">
        <w:t xml:space="preserve">Die Einbindung der FXML-Dateien in das Projekt </w:t>
      </w:r>
      <w:r w:rsidR="00DB2603" w:rsidRPr="005677AF">
        <w:t>fan</w:t>
      </w:r>
      <w:r w:rsidR="00710144" w:rsidRPr="005677AF">
        <w:t>d</w:t>
      </w:r>
      <w:r w:rsidRPr="005677AF">
        <w:t xml:space="preserve"> über sogenannte Controllerklassen statt</w:t>
      </w:r>
      <w:r w:rsidRPr="005677AF">
        <w:rPr>
          <w:rStyle w:val="Funotenzeichen"/>
        </w:rPr>
        <w:footnoteReference w:id="14"/>
      </w:r>
      <w:r w:rsidRPr="005677AF">
        <w:t xml:space="preserve">. </w:t>
      </w:r>
      <w:r w:rsidRPr="005677AF">
        <w:rPr>
          <w:color w:val="000000" w:themeColor="text1"/>
        </w:rPr>
        <w:t xml:space="preserve">Diese dienen </w:t>
      </w:r>
      <w:r w:rsidR="00710144" w:rsidRPr="005677AF">
        <w:rPr>
          <w:color w:val="000000" w:themeColor="text1"/>
        </w:rPr>
        <w:t>dazu,</w:t>
      </w:r>
      <w:r w:rsidRPr="005677AF">
        <w:rPr>
          <w:color w:val="000000" w:themeColor="text1"/>
        </w:rPr>
        <w:t xml:space="preserve"> die Daten, die über die Nutzereingabe </w:t>
      </w:r>
      <w:r w:rsidR="00710144" w:rsidRPr="005677AF">
        <w:rPr>
          <w:color w:val="000000" w:themeColor="text1"/>
        </w:rPr>
        <w:t xml:space="preserve">erzeugt werden, </w:t>
      </w:r>
      <w:r w:rsidRPr="005677AF">
        <w:rPr>
          <w:color w:val="000000" w:themeColor="text1"/>
        </w:rPr>
        <w:t>zu erfassen</w:t>
      </w:r>
      <w:ins w:id="1008" w:author="Office2016S0116" w:date="2018-11-01T17:51:00Z">
        <w:r w:rsidR="0099035C">
          <w:rPr>
            <w:color w:val="000000" w:themeColor="text1"/>
          </w:rPr>
          <w:t xml:space="preserve">, </w:t>
        </w:r>
        <w:proofErr w:type="spellStart"/>
        <w:r w:rsidR="0099035C">
          <w:rPr>
            <w:color w:val="000000" w:themeColor="text1"/>
          </w:rPr>
          <w:t>gegebenfalls</w:t>
        </w:r>
        <w:proofErr w:type="spellEnd"/>
        <w:r w:rsidR="0099035C">
          <w:rPr>
            <w:color w:val="000000" w:themeColor="text1"/>
          </w:rPr>
          <w:t xml:space="preserve"> zu </w:t>
        </w:r>
        <w:proofErr w:type="spellStart"/>
        <w:r w:rsidR="0099035C">
          <w:rPr>
            <w:color w:val="000000" w:themeColor="text1"/>
          </w:rPr>
          <w:t>filter</w:t>
        </w:r>
        <w:proofErr w:type="spellEnd"/>
        <w:r w:rsidR="0099035C">
          <w:rPr>
            <w:color w:val="000000" w:themeColor="text1"/>
          </w:rPr>
          <w:t>,</w:t>
        </w:r>
      </w:ins>
      <w:r w:rsidRPr="005677AF">
        <w:rPr>
          <w:color w:val="000000" w:themeColor="text1"/>
        </w:rPr>
        <w:t xml:space="preserve"> oder Ausgaben über die GUI festzulegen. </w:t>
      </w:r>
    </w:p>
    <w:p w14:paraId="7CC74DD9" w14:textId="489E1E01" w:rsidR="001D4634" w:rsidRPr="005677AF" w:rsidRDefault="00920E09" w:rsidP="00D76229">
      <w:pPr>
        <w:spacing w:line="360" w:lineRule="auto"/>
      </w:pPr>
      <w:r w:rsidRPr="005677AF">
        <w:rPr>
          <w:color w:val="000000" w:themeColor="text1"/>
        </w:rPr>
        <w:t>D</w:t>
      </w:r>
      <w:r w:rsidR="00230675" w:rsidRPr="005677AF">
        <w:rPr>
          <w:color w:val="000000" w:themeColor="text1"/>
        </w:rPr>
        <w:t xml:space="preserve">ie Imports </w:t>
      </w:r>
      <w:proofErr w:type="spellStart"/>
      <w:r w:rsidR="00230675" w:rsidRPr="005677AF">
        <w:rPr>
          <w:rFonts w:ascii="Courier New" w:hAnsi="Courier New" w:cs="Courier New"/>
          <w:color w:val="000000" w:themeColor="text1"/>
        </w:rPr>
        <w:t>import</w:t>
      </w:r>
      <w:proofErr w:type="spellEnd"/>
      <w:r w:rsidR="00230675" w:rsidRPr="005677AF">
        <w:rPr>
          <w:rFonts w:ascii="Courier New" w:hAnsi="Courier New" w:cs="Courier New"/>
          <w:color w:val="000000" w:themeColor="text1"/>
        </w:rPr>
        <w:t xml:space="preserve"> </w:t>
      </w:r>
      <w:proofErr w:type="gramStart"/>
      <w:r w:rsidR="00230675" w:rsidRPr="005677AF">
        <w:rPr>
          <w:rFonts w:ascii="Courier New" w:hAnsi="Courier New" w:cs="Courier New"/>
          <w:color w:val="000000" w:themeColor="text1"/>
        </w:rPr>
        <w:t>javafx.scene</w:t>
      </w:r>
      <w:proofErr w:type="gramEnd"/>
      <w:r w:rsidR="00317C03" w:rsidRPr="005677AF">
        <w:rPr>
          <w:rFonts w:ascii="Courier New" w:hAnsi="Courier New" w:cs="Courier New"/>
          <w:color w:val="000000" w:themeColor="text1"/>
        </w:rPr>
        <w:t>.</w:t>
      </w:r>
      <w:r w:rsidR="00230675" w:rsidRPr="005677AF">
        <w:rPr>
          <w:rFonts w:ascii="Courier New" w:hAnsi="Courier New" w:cs="Courier New"/>
          <w:color w:val="000000" w:themeColor="text1"/>
        </w:rPr>
        <w:t xml:space="preserve">* </w:t>
      </w:r>
      <w:r w:rsidR="00230675" w:rsidRPr="005677AF">
        <w:rPr>
          <w:rFonts w:cstheme="minorHAnsi"/>
          <w:color w:val="000000" w:themeColor="text1"/>
        </w:rPr>
        <w:t xml:space="preserve">und </w:t>
      </w:r>
      <w:proofErr w:type="spellStart"/>
      <w:r w:rsidR="00230675" w:rsidRPr="005677AF">
        <w:rPr>
          <w:rFonts w:ascii="Courier New" w:hAnsi="Courier New" w:cs="Courier New"/>
          <w:color w:val="000000" w:themeColor="text1"/>
        </w:rPr>
        <w:t>import</w:t>
      </w:r>
      <w:proofErr w:type="spellEnd"/>
      <w:r w:rsidR="00230675" w:rsidRPr="005677AF">
        <w:rPr>
          <w:rFonts w:ascii="Courier New" w:hAnsi="Courier New" w:cs="Courier New"/>
          <w:color w:val="000000" w:themeColor="text1"/>
        </w:rPr>
        <w:t xml:space="preserve"> javafx.fxml</w:t>
      </w:r>
      <w:r w:rsidR="00317C03" w:rsidRPr="005677AF">
        <w:rPr>
          <w:rFonts w:ascii="Courier New" w:hAnsi="Courier New" w:cs="Courier New"/>
          <w:color w:val="000000" w:themeColor="text1"/>
        </w:rPr>
        <w:t>.</w:t>
      </w:r>
      <w:r w:rsidR="00230675" w:rsidRPr="005677AF">
        <w:rPr>
          <w:rFonts w:ascii="Courier New" w:hAnsi="Courier New" w:cs="Courier New"/>
          <w:color w:val="000000" w:themeColor="text1"/>
        </w:rPr>
        <w:t xml:space="preserve">* </w:t>
      </w:r>
      <w:r w:rsidR="0037091C" w:rsidRPr="005677AF">
        <w:rPr>
          <w:rFonts w:cstheme="minorHAnsi"/>
          <w:color w:val="000000" w:themeColor="text1"/>
        </w:rPr>
        <w:t>binden die benötigten Bibliotheken in die Controllerklassen ein.</w:t>
      </w:r>
      <w:r w:rsidR="00317C03" w:rsidRPr="005677AF">
        <w:rPr>
          <w:rFonts w:cstheme="minorHAnsi"/>
          <w:color w:val="000000" w:themeColor="text1"/>
        </w:rPr>
        <w:t xml:space="preserve"> </w:t>
      </w:r>
      <w:r w:rsidR="0037091C" w:rsidRPr="005677AF">
        <w:rPr>
          <w:rFonts w:cstheme="minorHAnsi"/>
        </w:rPr>
        <w:t>Der erste Import ermöglich</w:t>
      </w:r>
      <w:ins w:id="1009" w:author="Brendel, Marcus, BDF" w:date="2018-10-24T19:22:00Z">
        <w:r w:rsidR="008656C5" w:rsidRPr="005677AF">
          <w:rPr>
            <w:rFonts w:cstheme="minorHAnsi"/>
          </w:rPr>
          <w:t>t</w:t>
        </w:r>
      </w:ins>
      <w:r w:rsidR="0037091C" w:rsidRPr="005677AF">
        <w:rPr>
          <w:rFonts w:cstheme="minorHAnsi"/>
        </w:rPr>
        <w:t xml:space="preserve"> das </w:t>
      </w:r>
      <w:r w:rsidR="00710144" w:rsidRPr="005677AF">
        <w:rPr>
          <w:rFonts w:cstheme="minorHAnsi"/>
        </w:rPr>
        <w:t>Ä</w:t>
      </w:r>
      <w:r w:rsidR="0037091C" w:rsidRPr="005677AF">
        <w:rPr>
          <w:rFonts w:cstheme="minorHAnsi"/>
        </w:rPr>
        <w:t>ndern der aktuelle</w:t>
      </w:r>
      <w:r w:rsidR="004F58DB" w:rsidRPr="005677AF">
        <w:rPr>
          <w:rFonts w:cstheme="minorHAnsi"/>
        </w:rPr>
        <w:t>n</w:t>
      </w:r>
      <w:r w:rsidR="0037091C" w:rsidRPr="005677AF">
        <w:rPr>
          <w:rFonts w:cstheme="minorHAnsi"/>
        </w:rPr>
        <w:t xml:space="preserve"> Szene</w:t>
      </w:r>
      <w:r w:rsidR="00317C03" w:rsidRPr="005677AF">
        <w:rPr>
          <w:rFonts w:cstheme="minorHAnsi"/>
        </w:rPr>
        <w:t xml:space="preserve">. Hierzu </w:t>
      </w:r>
      <w:r w:rsidRPr="005677AF">
        <w:rPr>
          <w:rFonts w:cstheme="minorHAnsi"/>
        </w:rPr>
        <w:t>lädt die Controllerklasse</w:t>
      </w:r>
      <w:r w:rsidR="00317C03" w:rsidRPr="005677AF">
        <w:rPr>
          <w:rFonts w:cstheme="minorHAnsi"/>
        </w:rPr>
        <w:t xml:space="preserve"> die entsprechende FXML-Datei </w:t>
      </w:r>
      <w:r w:rsidRPr="005677AF">
        <w:rPr>
          <w:rFonts w:cstheme="minorHAnsi"/>
        </w:rPr>
        <w:t>ein</w:t>
      </w:r>
      <w:r w:rsidR="00317C03" w:rsidRPr="005677AF">
        <w:rPr>
          <w:rFonts w:cstheme="minorHAnsi"/>
        </w:rPr>
        <w:t xml:space="preserve"> und </w:t>
      </w:r>
      <w:r w:rsidRPr="005677AF">
        <w:rPr>
          <w:rFonts w:cstheme="minorHAnsi"/>
        </w:rPr>
        <w:t xml:space="preserve">zeigt dann eine </w:t>
      </w:r>
      <w:r w:rsidR="00317C03" w:rsidRPr="005677AF">
        <w:rPr>
          <w:rFonts w:cstheme="minorHAnsi"/>
        </w:rPr>
        <w:t xml:space="preserve">neue </w:t>
      </w:r>
      <w:r w:rsidR="00317C03" w:rsidRPr="005677AF">
        <w:rPr>
          <w:rFonts w:ascii="Courier New" w:hAnsi="Courier New" w:cs="Courier New"/>
        </w:rPr>
        <w:t>Scene</w:t>
      </w:r>
      <w:r w:rsidR="00317C03" w:rsidRPr="005677AF">
        <w:rPr>
          <w:rFonts w:cstheme="minorHAnsi"/>
        </w:rPr>
        <w:t xml:space="preserve"> als Fenster. Das aktuelle Fenster wird dabei geschlossen</w:t>
      </w:r>
      <w:ins w:id="1010" w:author="Brendel, Marcus, BDF" w:date="2018-10-24T19:23:00Z">
        <w:r w:rsidR="008656C5" w:rsidRPr="005677AF">
          <w:rPr>
            <w:rFonts w:cstheme="minorHAnsi"/>
          </w:rPr>
          <w:t xml:space="preserve"> und</w:t>
        </w:r>
      </w:ins>
      <w:r w:rsidRPr="005677AF">
        <w:rPr>
          <w:rFonts w:cstheme="minorHAnsi"/>
        </w:rPr>
        <w:t xml:space="preserve"> auch temporär in den Controllerklassen gespeicherte Variablen werden hierbei verworfen</w:t>
      </w:r>
      <w:r w:rsidR="00487B41" w:rsidRPr="005677AF">
        <w:rPr>
          <w:rFonts w:cstheme="minorHAnsi"/>
        </w:rPr>
        <w:t>, was jedoch kein Problem für die fallspezifische Programmierung darstellt</w:t>
      </w:r>
      <w:r w:rsidR="00317C03" w:rsidRPr="005677AF">
        <w:rPr>
          <w:rFonts w:cstheme="minorHAnsi"/>
        </w:rPr>
        <w:t xml:space="preserve">. </w:t>
      </w:r>
      <w:r w:rsidR="009A2AE2" w:rsidRPr="005677AF">
        <w:rPr>
          <w:rFonts w:cstheme="minorHAnsi"/>
        </w:rPr>
        <w:t xml:space="preserve">Der zweite Import dient </w:t>
      </w:r>
      <w:r w:rsidR="00710144" w:rsidRPr="005677AF">
        <w:rPr>
          <w:rFonts w:cstheme="minorHAnsi"/>
        </w:rPr>
        <w:t>der</w:t>
      </w:r>
      <w:r w:rsidR="009A2AE2" w:rsidRPr="005677AF">
        <w:rPr>
          <w:rFonts w:cstheme="minorHAnsi"/>
        </w:rPr>
        <w:t xml:space="preserve"> Kommunikation zwischen der FXML-Datei, die das</w:t>
      </w:r>
      <w:del w:id="1011" w:author="Jutta" w:date="2018-10-26T17:48:00Z">
        <w:r w:rsidR="009A2AE2" w:rsidRPr="005677AF" w:rsidDel="00C47BE6">
          <w:rPr>
            <w:rFonts w:cstheme="minorHAnsi"/>
          </w:rPr>
          <w:delText>s</w:delText>
        </w:r>
      </w:del>
      <w:r w:rsidR="009A2AE2" w:rsidRPr="005677AF">
        <w:rPr>
          <w:rFonts w:cstheme="minorHAnsi"/>
        </w:rPr>
        <w:t xml:space="preserve"> Aussehen der GUI beschreibt</w:t>
      </w:r>
      <w:r w:rsidR="004F58DB" w:rsidRPr="005677AF">
        <w:rPr>
          <w:rFonts w:cstheme="minorHAnsi"/>
        </w:rPr>
        <w:t>,</w:t>
      </w:r>
      <w:r w:rsidR="009A2AE2" w:rsidRPr="005677AF">
        <w:rPr>
          <w:rFonts w:cstheme="minorHAnsi"/>
        </w:rPr>
        <w:t xml:space="preserve"> und ihrer Controllerklasse. Mit </w:t>
      </w:r>
      <w:r w:rsidR="009A2AE2" w:rsidRPr="005677AF">
        <w:rPr>
          <w:rFonts w:ascii="Courier New" w:hAnsi="Courier New" w:cs="Courier New"/>
        </w:rPr>
        <w:t>@FXML</w:t>
      </w:r>
      <w:ins w:id="1012" w:author="Jutta" w:date="2018-10-26T17:48:00Z">
        <w:r w:rsidR="00C47BE6">
          <w:rPr>
            <w:rFonts w:ascii="Courier New" w:hAnsi="Courier New" w:cs="Courier New"/>
          </w:rPr>
          <w:t xml:space="preserve"> </w:t>
        </w:r>
      </w:ins>
      <w:del w:id="1013" w:author="Jutta" w:date="2018-10-26T17:48:00Z">
        <w:r w:rsidR="009A2AE2" w:rsidRPr="005677AF" w:rsidDel="00C47BE6">
          <w:rPr>
            <w:rFonts w:ascii="Courier New" w:hAnsi="Courier New" w:cs="Courier New"/>
          </w:rPr>
          <w:delText xml:space="preserve"> </w:delText>
        </w:r>
      </w:del>
      <w:r w:rsidR="009A2AE2" w:rsidRPr="005677AF">
        <w:rPr>
          <w:rFonts w:cstheme="minorHAnsi"/>
        </w:rPr>
        <w:t xml:space="preserve">wird gekennzeichnet, dass </w:t>
      </w:r>
      <w:r w:rsidR="00710144" w:rsidRPr="005677AF">
        <w:rPr>
          <w:rFonts w:cstheme="minorHAnsi"/>
        </w:rPr>
        <w:t xml:space="preserve">das </w:t>
      </w:r>
      <w:r w:rsidR="009A2AE2" w:rsidRPr="005677AF">
        <w:rPr>
          <w:rFonts w:cstheme="minorHAnsi"/>
        </w:rPr>
        <w:t>folgende Attribut</w:t>
      </w:r>
      <w:del w:id="1014" w:author="Jutta" w:date="2018-10-26T17:48:00Z">
        <w:r w:rsidR="002E05DC" w:rsidRPr="005677AF" w:rsidDel="00C47BE6">
          <w:rPr>
            <w:rFonts w:cstheme="minorHAnsi"/>
          </w:rPr>
          <w:delText>e</w:delText>
        </w:r>
      </w:del>
      <w:r w:rsidR="00796C6F" w:rsidRPr="005677AF">
        <w:rPr>
          <w:rFonts w:cstheme="minorHAnsi"/>
        </w:rPr>
        <w:t>/</w:t>
      </w:r>
      <w:del w:id="1015" w:author="Jutta" w:date="2018-10-26T17:48:00Z">
        <w:r w:rsidR="00796C6F" w:rsidRPr="005677AF" w:rsidDel="00C47BE6">
          <w:rPr>
            <w:rFonts w:cstheme="minorHAnsi"/>
          </w:rPr>
          <w:delText xml:space="preserve"> </w:delText>
        </w:r>
      </w:del>
      <w:r w:rsidR="00796C6F" w:rsidRPr="005677AF">
        <w:rPr>
          <w:rFonts w:cstheme="minorHAnsi"/>
        </w:rPr>
        <w:t>Objekt</w:t>
      </w:r>
      <w:r w:rsidR="009A2AE2" w:rsidRPr="005677AF">
        <w:rPr>
          <w:rFonts w:cstheme="minorHAnsi"/>
        </w:rPr>
        <w:t xml:space="preserve"> oder </w:t>
      </w:r>
      <w:r w:rsidR="004F58DB" w:rsidRPr="005677AF">
        <w:rPr>
          <w:rFonts w:cstheme="minorHAnsi"/>
        </w:rPr>
        <w:t xml:space="preserve">die </w:t>
      </w:r>
      <w:r w:rsidR="009A2AE2" w:rsidRPr="005677AF">
        <w:rPr>
          <w:rFonts w:cstheme="minorHAnsi"/>
        </w:rPr>
        <w:t>folgende Methode in der FXML-Datei verank</w:t>
      </w:r>
      <w:r w:rsidR="00046DD5" w:rsidRPr="005677AF">
        <w:rPr>
          <w:rFonts w:cstheme="minorHAnsi"/>
        </w:rPr>
        <w:t xml:space="preserve">ert </w:t>
      </w:r>
      <w:ins w:id="1016" w:author="Jutta" w:date="2018-10-26T17:48:00Z">
        <w:r w:rsidR="00C47BE6">
          <w:rPr>
            <w:rFonts w:cstheme="minorHAnsi"/>
          </w:rPr>
          <w:t>ist</w:t>
        </w:r>
      </w:ins>
      <w:del w:id="1017" w:author="Jutta" w:date="2018-10-26T17:48:00Z">
        <w:r w:rsidR="00046DD5" w:rsidRPr="005677AF" w:rsidDel="00C47BE6">
          <w:rPr>
            <w:rFonts w:cstheme="minorHAnsi"/>
          </w:rPr>
          <w:delText>sind</w:delText>
        </w:r>
      </w:del>
      <w:r w:rsidR="00046DD5" w:rsidRPr="005677AF">
        <w:rPr>
          <w:rFonts w:cstheme="minorHAnsi"/>
        </w:rPr>
        <w:t>.</w:t>
      </w:r>
      <w:r w:rsidR="00796C6F" w:rsidRPr="005677AF">
        <w:rPr>
          <w:rFonts w:cstheme="minorHAnsi"/>
        </w:rPr>
        <w:t xml:space="preserve"> Die Controllerklasse definiert die Methodenrümpfe, die in der FXML-Datei deklariert werden und kann Methoden der Objekte aufrufen, die ebenfalls in der FXML-Datei deklariert werden.</w:t>
      </w:r>
      <w:r w:rsidR="00870B70" w:rsidRPr="005677AF">
        <w:t xml:space="preserve"> So kann zum Beispiel die Reaktion auf das Drücken eines Buttons in der Controllerklasse implementiert</w:t>
      </w:r>
      <w:r w:rsidR="00710144" w:rsidRPr="005677AF">
        <w:t xml:space="preserve"> </w:t>
      </w:r>
      <w:r w:rsidR="00870B70" w:rsidRPr="005677AF">
        <w:t>werden.</w:t>
      </w:r>
      <w:ins w:id="1018" w:author="EDUS0116 OfficeS0116" w:date="2018-10-26T15:58:00Z">
        <w:r w:rsidR="00AB3211">
          <w:t xml:space="preserve"> </w:t>
        </w:r>
        <w:r w:rsidR="00154223">
          <w:t>Das unten abgebildete Klassendiagramm zeigt die</w:t>
        </w:r>
        <w:r w:rsidR="00AB3211">
          <w:t xml:space="preserve"> Referenzen der Controllerklassen und FXML-Datei</w:t>
        </w:r>
        <w:r w:rsidR="00154223">
          <w:t>.</w:t>
        </w:r>
      </w:ins>
    </w:p>
    <w:p w14:paraId="050284B5" w14:textId="73F9F9FE" w:rsidR="00046DD5" w:rsidDel="00931E37" w:rsidRDefault="001D4634" w:rsidP="00D76229">
      <w:pPr>
        <w:spacing w:line="360" w:lineRule="auto"/>
        <w:rPr>
          <w:del w:id="1019" w:author="Office2016S0116" w:date="2018-10-25T20:55:00Z"/>
          <w:rFonts w:cstheme="minorHAnsi"/>
        </w:rPr>
      </w:pPr>
      <w:r w:rsidRPr="005677AF">
        <w:rPr>
          <w:rFonts w:cstheme="minorHAnsi"/>
        </w:rPr>
        <w:t>Da die Eingabe</w:t>
      </w:r>
      <w:r w:rsidR="00710144" w:rsidRPr="005677AF">
        <w:rPr>
          <w:rFonts w:cstheme="minorHAnsi"/>
        </w:rPr>
        <w:t>n</w:t>
      </w:r>
      <w:r w:rsidRPr="005677AF">
        <w:rPr>
          <w:rFonts w:cstheme="minorHAnsi"/>
        </w:rPr>
        <w:t xml:space="preserve"> des Nutzers leider nicht immer so formuliert sind, dass das Programm sie verarbeiten kann, wird eine Fehlermeldung ausgegeben, wenn </w:t>
      </w:r>
      <w:r w:rsidR="00710144" w:rsidRPr="005677AF">
        <w:rPr>
          <w:rFonts w:cstheme="minorHAnsi"/>
        </w:rPr>
        <w:t xml:space="preserve">falsche Formulierungen </w:t>
      </w:r>
      <w:r w:rsidRPr="005677AF">
        <w:rPr>
          <w:rFonts w:cstheme="minorHAnsi"/>
        </w:rPr>
        <w:t>oder Uneindeutigkeiten auftreten</w:t>
      </w:r>
      <w:ins w:id="1020" w:author="Brendel, Marcus, BDF" w:date="2018-10-24T19:24:00Z">
        <w:r w:rsidR="00382680" w:rsidRPr="005677AF">
          <w:rPr>
            <w:rFonts w:cstheme="minorHAnsi"/>
          </w:rPr>
          <w:t>.</w:t>
        </w:r>
      </w:ins>
      <w:ins w:id="1021" w:author="EDUS0116 OfficeS0116" w:date="2018-10-26T15:57:00Z">
        <w:r w:rsidR="00AB3211">
          <w:rPr>
            <w:rFonts w:cstheme="minorHAnsi"/>
          </w:rPr>
          <w:t xml:space="preserve"> </w:t>
        </w:r>
      </w:ins>
      <w:del w:id="1022" w:author="Brendel, Marcus, BDF" w:date="2018-10-24T19:24:00Z">
        <w:r w:rsidR="003A28D5" w:rsidRPr="005677AF" w:rsidDel="00382680">
          <w:rPr>
            <w:rFonts w:cstheme="minorHAnsi"/>
          </w:rPr>
          <w:delText>, d</w:delText>
        </w:r>
      </w:del>
      <w:ins w:id="1023" w:author="Brendel, Marcus, BDF" w:date="2018-10-24T19:24:00Z">
        <w:r w:rsidR="00382680" w:rsidRPr="005677AF">
          <w:rPr>
            <w:rFonts w:cstheme="minorHAnsi"/>
          </w:rPr>
          <w:t>D</w:t>
        </w:r>
      </w:ins>
      <w:r w:rsidR="003A28D5" w:rsidRPr="005677AF">
        <w:rPr>
          <w:rFonts w:cstheme="minorHAnsi"/>
        </w:rPr>
        <w:t xml:space="preserve">ie Implementierung dieser Überprüfung steht jedoch in der </w:t>
      </w:r>
      <w:proofErr w:type="spellStart"/>
      <w:r w:rsidR="003A28D5" w:rsidRPr="005677AF">
        <w:rPr>
          <w:rFonts w:ascii="Courier New" w:hAnsi="Courier New" w:cs="Courier New"/>
        </w:rPr>
        <w:t>Logic</w:t>
      </w:r>
      <w:proofErr w:type="spellEnd"/>
      <w:r w:rsidRPr="005677AF">
        <w:rPr>
          <w:rFonts w:cstheme="minorHAnsi"/>
        </w:rPr>
        <w:t xml:space="preserve">. </w:t>
      </w:r>
    </w:p>
    <w:p w14:paraId="44DBB0FE" w14:textId="3B21C715" w:rsidR="00931E37" w:rsidRDefault="00931E37" w:rsidP="00DC31AC">
      <w:pPr>
        <w:spacing w:line="360" w:lineRule="auto"/>
        <w:rPr>
          <w:ins w:id="1024" w:author="Office2016S0116" w:date="2018-11-01T17:51:00Z"/>
          <w:rFonts w:cstheme="minorHAnsi"/>
        </w:rPr>
      </w:pPr>
    </w:p>
    <w:p w14:paraId="19DF3D0F" w14:textId="2436266B" w:rsidR="00931E37" w:rsidRDefault="00931E37" w:rsidP="00DC31AC">
      <w:pPr>
        <w:spacing w:line="360" w:lineRule="auto"/>
        <w:rPr>
          <w:ins w:id="1025" w:author="Office2016S0116" w:date="2018-11-01T17:51:00Z"/>
          <w:rFonts w:cstheme="minorHAnsi"/>
        </w:rPr>
      </w:pPr>
    </w:p>
    <w:p w14:paraId="4C6C92AA" w14:textId="7C435BA5" w:rsidR="00931E37" w:rsidRDefault="00931E37" w:rsidP="00DC31AC">
      <w:pPr>
        <w:spacing w:line="360" w:lineRule="auto"/>
        <w:rPr>
          <w:ins w:id="1026" w:author="Office2016S0116" w:date="2018-11-01T17:51:00Z"/>
          <w:rFonts w:cstheme="minorHAnsi"/>
        </w:rPr>
      </w:pPr>
    </w:p>
    <w:p w14:paraId="3F1FCB9E" w14:textId="55F843EB" w:rsidR="00931E37" w:rsidRDefault="00931E37" w:rsidP="00DC31AC">
      <w:pPr>
        <w:spacing w:line="360" w:lineRule="auto"/>
        <w:rPr>
          <w:ins w:id="1027" w:author="Office2016S0116" w:date="2018-11-01T17:51:00Z"/>
          <w:rFonts w:cstheme="minorHAnsi"/>
        </w:rPr>
      </w:pPr>
    </w:p>
    <w:p w14:paraId="5FF87251" w14:textId="59466803" w:rsidR="00931E37" w:rsidRDefault="00931E37" w:rsidP="00DC31AC">
      <w:pPr>
        <w:spacing w:line="360" w:lineRule="auto"/>
        <w:rPr>
          <w:ins w:id="1028" w:author="Office2016S0116" w:date="2018-11-01T17:51:00Z"/>
          <w:rFonts w:cstheme="minorHAnsi"/>
        </w:rPr>
      </w:pPr>
    </w:p>
    <w:p w14:paraId="7D112C14" w14:textId="1F663B4C" w:rsidR="00931E37" w:rsidRDefault="00931E37" w:rsidP="00DC31AC">
      <w:pPr>
        <w:spacing w:line="360" w:lineRule="auto"/>
        <w:rPr>
          <w:ins w:id="1029" w:author="Office2016S0116" w:date="2018-11-01T17:51:00Z"/>
          <w:rFonts w:cstheme="minorHAnsi"/>
        </w:rPr>
      </w:pPr>
    </w:p>
    <w:p w14:paraId="4867E7D1" w14:textId="26F4FEEC" w:rsidR="00154223" w:rsidRDefault="00154223" w:rsidP="00D76229">
      <w:pPr>
        <w:spacing w:line="360" w:lineRule="auto"/>
        <w:rPr>
          <w:ins w:id="1030" w:author="EDUS0116 OfficeS0116" w:date="2018-10-26T15:58:00Z"/>
          <w:rFonts w:cstheme="minorHAnsi"/>
        </w:rPr>
      </w:pPr>
    </w:p>
    <w:p w14:paraId="6FF97768" w14:textId="2FFD869C" w:rsidR="00154223" w:rsidRDefault="00BC1FAF" w:rsidP="00D76229">
      <w:pPr>
        <w:spacing w:line="360" w:lineRule="auto"/>
        <w:rPr>
          <w:ins w:id="1031" w:author="EDUS0116 OfficeS0116" w:date="2018-10-26T15:58:00Z"/>
          <w:rFonts w:cstheme="minorHAnsi"/>
        </w:rPr>
      </w:pPr>
      <w:ins w:id="1032" w:author="EDUS0116 OfficeS0116" w:date="2018-10-26T15:59:00Z">
        <w:r>
          <w:rPr>
            <w:rFonts w:cstheme="minorHAnsi"/>
            <w:noProof/>
            <w:lang w:eastAsia="de-DE"/>
          </w:rPr>
          <w:drawing>
            <wp:anchor distT="0" distB="0" distL="114300" distR="114300" simplePos="0" relativeHeight="251693056" behindDoc="0" locked="0" layoutInCell="1" allowOverlap="1" wp14:anchorId="3CA8D171" wp14:editId="69D8F20F">
              <wp:simplePos x="0" y="0"/>
              <wp:positionH relativeFrom="column">
                <wp:posOffset>625778</wp:posOffset>
              </wp:positionH>
              <wp:positionV relativeFrom="paragraph">
                <wp:posOffset>-640080</wp:posOffset>
              </wp:positionV>
              <wp:extent cx="5399405" cy="4057650"/>
              <wp:effectExtent l="0" t="0" r="0" b="0"/>
              <wp:wrapNone/>
              <wp:docPr id="21" name="Grafik 21" descr="Ein Bild, das Text, Karte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I_Klassemdiagramm.PNG"/>
                      <pic:cNvPicPr/>
                    </pic:nvPicPr>
                    <pic:blipFill rotWithShape="1">
                      <a:blip r:embed="rId19" cstate="print">
                        <a:extLst>
                          <a:ext uri="{28A0092B-C50C-407E-A947-70E740481C1C}">
                            <a14:useLocalDpi xmlns:a14="http://schemas.microsoft.com/office/drawing/2010/main" val="0"/>
                          </a:ext>
                        </a:extLst>
                      </a:blip>
                      <a:srcRect t="2294"/>
                      <a:stretch/>
                    </pic:blipFill>
                    <pic:spPr bwMode="auto">
                      <a:xfrm>
                        <a:off x="0" y="0"/>
                        <a:ext cx="5399405" cy="405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13DF2020" w14:textId="2E550E5F" w:rsidR="00154223" w:rsidRDefault="00154223" w:rsidP="00D76229">
      <w:pPr>
        <w:spacing w:line="360" w:lineRule="auto"/>
        <w:rPr>
          <w:ins w:id="1033" w:author="EDUS0116 OfficeS0116" w:date="2018-10-26T15:58:00Z"/>
          <w:rFonts w:cstheme="minorHAnsi"/>
        </w:rPr>
      </w:pPr>
    </w:p>
    <w:p w14:paraId="3D5B2286" w14:textId="6C484778" w:rsidR="00154223" w:rsidRDefault="00154223" w:rsidP="00D76229">
      <w:pPr>
        <w:spacing w:line="360" w:lineRule="auto"/>
        <w:rPr>
          <w:ins w:id="1034" w:author="EDUS0116 OfficeS0116" w:date="2018-10-26T15:58:00Z"/>
          <w:rFonts w:cstheme="minorHAnsi"/>
        </w:rPr>
      </w:pPr>
    </w:p>
    <w:p w14:paraId="2BEAA9CD" w14:textId="6480E3D4" w:rsidR="00154223" w:rsidRDefault="00154223" w:rsidP="00D76229">
      <w:pPr>
        <w:spacing w:line="360" w:lineRule="auto"/>
        <w:rPr>
          <w:ins w:id="1035" w:author="EDUS0116 OfficeS0116" w:date="2018-10-26T15:58:00Z"/>
          <w:rFonts w:cstheme="minorHAnsi"/>
        </w:rPr>
      </w:pPr>
    </w:p>
    <w:p w14:paraId="3FB12B5C" w14:textId="6B3A7C52" w:rsidR="00154223" w:rsidRDefault="00154223" w:rsidP="00D76229">
      <w:pPr>
        <w:spacing w:line="360" w:lineRule="auto"/>
        <w:rPr>
          <w:ins w:id="1036" w:author="EDUS0116 OfficeS0116" w:date="2018-10-26T16:00:00Z"/>
          <w:rFonts w:cstheme="minorHAnsi"/>
        </w:rPr>
      </w:pPr>
    </w:p>
    <w:p w14:paraId="3DC05458" w14:textId="6D2D8339" w:rsidR="002120E1" w:rsidRDefault="002120E1" w:rsidP="00D76229">
      <w:pPr>
        <w:spacing w:line="360" w:lineRule="auto"/>
        <w:rPr>
          <w:ins w:id="1037" w:author="EDUS0116 OfficeS0116" w:date="2018-10-26T16:00:00Z"/>
          <w:rFonts w:cstheme="minorHAnsi"/>
        </w:rPr>
      </w:pPr>
    </w:p>
    <w:p w14:paraId="06101074" w14:textId="3153F79A" w:rsidR="002120E1" w:rsidRDefault="002120E1" w:rsidP="00D76229">
      <w:pPr>
        <w:spacing w:line="360" w:lineRule="auto"/>
        <w:rPr>
          <w:ins w:id="1038" w:author="EDUS0116 OfficeS0116" w:date="2018-10-26T16:00:00Z"/>
          <w:rFonts w:cstheme="minorHAnsi"/>
        </w:rPr>
      </w:pPr>
    </w:p>
    <w:p w14:paraId="7D4E9107" w14:textId="4A1EC1B0" w:rsidR="002120E1" w:rsidRDefault="002120E1" w:rsidP="00D76229">
      <w:pPr>
        <w:spacing w:line="360" w:lineRule="auto"/>
        <w:rPr>
          <w:ins w:id="1039" w:author="EDUS0116 OfficeS0116" w:date="2018-10-26T16:00:00Z"/>
          <w:rFonts w:cstheme="minorHAnsi"/>
        </w:rPr>
      </w:pPr>
    </w:p>
    <w:p w14:paraId="18F9586D" w14:textId="031AE09C" w:rsidR="002120E1" w:rsidRDefault="00BC1FAF" w:rsidP="00D76229">
      <w:pPr>
        <w:spacing w:line="360" w:lineRule="auto"/>
        <w:rPr>
          <w:ins w:id="1040" w:author="EDUS0116 OfficeS0116" w:date="2018-10-26T16:00:00Z"/>
          <w:rFonts w:cstheme="minorHAnsi"/>
        </w:rPr>
      </w:pPr>
      <w:ins w:id="1041" w:author="EDUS0116 OfficeS0116" w:date="2018-10-26T15:59:00Z">
        <w:r>
          <w:rPr>
            <w:noProof/>
            <w:lang w:eastAsia="de-DE"/>
          </w:rPr>
          <mc:AlternateContent>
            <mc:Choice Requires="wps">
              <w:drawing>
                <wp:anchor distT="0" distB="0" distL="114300" distR="114300" simplePos="0" relativeHeight="251695104" behindDoc="0" locked="0" layoutInCell="1" allowOverlap="1" wp14:anchorId="009CB3F1" wp14:editId="4C6622AE">
                  <wp:simplePos x="0" y="0"/>
                  <wp:positionH relativeFrom="column">
                    <wp:posOffset>636187</wp:posOffset>
                  </wp:positionH>
                  <wp:positionV relativeFrom="paragraph">
                    <wp:posOffset>259301</wp:posOffset>
                  </wp:positionV>
                  <wp:extent cx="5399405" cy="635"/>
                  <wp:effectExtent l="0" t="0" r="0" b="0"/>
                  <wp:wrapNone/>
                  <wp:docPr id="22" name="Textfeld 22"/>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2E52E05D" w14:textId="04E3140A" w:rsidR="00931E37" w:rsidRPr="003212ED" w:rsidRDefault="00931E37">
                              <w:pPr>
                                <w:pStyle w:val="Beschriftung"/>
                                <w:jc w:val="center"/>
                                <w:rPr>
                                  <w:rFonts w:cstheme="minorHAnsi"/>
                                  <w:noProof/>
                                </w:rPr>
                                <w:pPrChange w:id="1042" w:author="EDUS0116 OfficeS0116" w:date="2018-10-26T15:59:00Z">
                                  <w:pPr>
                                    <w:pStyle w:val="berschrift2"/>
                                  </w:pPr>
                                </w:pPrChange>
                              </w:pPr>
                              <w:ins w:id="1043" w:author="EDUS0116 OfficeS0116" w:date="2018-10-26T15:59:00Z">
                                <w:r>
                                  <w:t>Abbildung 7: GUI, Klassendiagramm</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CB3F1" id="Textfeld 22" o:spid="_x0000_s1033" type="#_x0000_t202" style="position:absolute;margin-left:50.1pt;margin-top:20.4pt;width:425.1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" stroked="f">
                  <v:textbox style="mso-fit-shape-to-text:t" inset="0,0,0,0">
                    <w:txbxContent>
                      <w:p w14:paraId="2E52E05D" w14:textId="04E3140A" w:rsidR="00931E37" w:rsidRPr="003212ED" w:rsidRDefault="00931E37">
                        <w:pPr>
                          <w:pStyle w:val="Beschriftung"/>
                          <w:jc w:val="center"/>
                          <w:rPr>
                            <w:rFonts w:cstheme="minorHAnsi"/>
                            <w:noProof/>
                          </w:rPr>
                          <w:pPrChange w:id="1044" w:author="EDUS0116 OfficeS0116" w:date="2018-10-26T15:59:00Z">
                            <w:pPr>
                              <w:pStyle w:val="berschrift2"/>
                            </w:pPr>
                          </w:pPrChange>
                        </w:pPr>
                        <w:ins w:id="1045" w:author="EDUS0116 OfficeS0116" w:date="2018-10-26T15:59:00Z">
                          <w:r>
                            <w:t>Abbildung 7: GUI, Klassendiagramm</w:t>
                          </w:r>
                        </w:ins>
                      </w:p>
                    </w:txbxContent>
                  </v:textbox>
                </v:shape>
              </w:pict>
            </mc:Fallback>
          </mc:AlternateContent>
        </w:r>
      </w:ins>
    </w:p>
    <w:p w14:paraId="12DEC300" w14:textId="054D4E8C" w:rsidR="00DC31AC" w:rsidDel="00BC1FAF" w:rsidRDefault="00021D88">
      <w:pPr>
        <w:pStyle w:val="berschrift2"/>
        <w:rPr>
          <w:del w:id="1046" w:author="Office2016S0116" w:date="2018-10-25T20:55:00Z"/>
        </w:rPr>
      </w:pPr>
      <w:del w:id="1047" w:author="Office2016S0116" w:date="2018-10-25T20:55:00Z">
        <w:r w:rsidRPr="005677AF" w:rsidDel="00DC31AC">
          <w:delText>Fazit</w:delText>
        </w:r>
      </w:del>
    </w:p>
    <w:p w14:paraId="01CB0277" w14:textId="77777777" w:rsidR="00BC1FAF" w:rsidRPr="00BC1FAF" w:rsidRDefault="00BC1FAF" w:rsidP="00BC1FAF">
      <w:pPr>
        <w:rPr>
          <w:ins w:id="1048" w:author="Office2016S0116" w:date="2018-11-01T17:52:00Z"/>
          <w:rPrChange w:id="1049" w:author="Office2016S0116" w:date="2018-11-01T17:52:00Z">
            <w:rPr>
              <w:ins w:id="1050" w:author="Office2016S0116" w:date="2018-11-01T17:52:00Z"/>
            </w:rPr>
          </w:rPrChange>
        </w:rPr>
        <w:pPrChange w:id="1051" w:author="Office2016S0116" w:date="2018-11-01T17:52:00Z">
          <w:pPr/>
        </w:pPrChange>
      </w:pPr>
    </w:p>
    <w:p w14:paraId="0B71F64D" w14:textId="3652525D" w:rsidR="00DC31AC" w:rsidDel="00154223" w:rsidRDefault="00DC31AC" w:rsidP="00DC31AC">
      <w:pPr>
        <w:spacing w:line="360" w:lineRule="auto"/>
        <w:rPr>
          <w:ins w:id="1052" w:author="Office2016S0116" w:date="2018-10-25T20:55:00Z"/>
          <w:del w:id="1053" w:author="EDUS0116 OfficeS0116" w:date="2018-10-26T15:59:00Z"/>
        </w:rPr>
      </w:pPr>
    </w:p>
    <w:p w14:paraId="59495F67" w14:textId="1731AACA" w:rsidR="00DC31AC" w:rsidRPr="00741728" w:rsidRDefault="00DC31AC">
      <w:pPr>
        <w:pStyle w:val="berschrift2"/>
        <w:rPr>
          <w:ins w:id="1054" w:author="Office2016S0116" w:date="2018-10-25T20:55:00Z"/>
        </w:rPr>
        <w:pPrChange w:id="1055" w:author="Office2016S0116" w:date="2018-10-25T20:55:00Z">
          <w:pPr>
            <w:pStyle w:val="berschrift1"/>
            <w:spacing w:before="0" w:line="360" w:lineRule="auto"/>
          </w:pPr>
        </w:pPrChange>
      </w:pPr>
      <w:bookmarkStart w:id="1056" w:name="_Toc528588294"/>
      <w:ins w:id="1057" w:author="Office2016S0116" w:date="2018-10-25T20:55:00Z">
        <w:r>
          <w:t>Fazit</w:t>
        </w:r>
        <w:bookmarkEnd w:id="1056"/>
        <w:r>
          <w:t xml:space="preserve"> </w:t>
        </w:r>
      </w:ins>
    </w:p>
    <w:p w14:paraId="2807F736" w14:textId="69D8361C" w:rsidR="000E2C3C" w:rsidRPr="00741728" w:rsidRDefault="00021D88">
      <w:pPr>
        <w:spacing w:line="360" w:lineRule="auto"/>
        <w:pPrChange w:id="1058" w:author="Office2016S0116" w:date="2018-10-25T20:55:00Z">
          <w:pPr>
            <w:pStyle w:val="berschrift2"/>
            <w:spacing w:before="0" w:line="360" w:lineRule="auto"/>
          </w:pPr>
        </w:pPrChange>
      </w:pPr>
      <w:bookmarkStart w:id="1059" w:name="_Toc528251983"/>
      <w:bookmarkStart w:id="1060" w:name="_Toc528263999"/>
      <w:r w:rsidRPr="005677AF">
        <w:t xml:space="preserve">Auch wenn es noch </w:t>
      </w:r>
      <w:del w:id="1061" w:author="Brendel, Marcus, BDF" w:date="2018-10-24T19:24:00Z">
        <w:r w:rsidRPr="005677AF" w:rsidDel="00382680">
          <w:delText xml:space="preserve">Ausbesserungs- und </w:delText>
        </w:r>
      </w:del>
      <w:r w:rsidRPr="005677AF">
        <w:t xml:space="preserve">Verbesserungsmöglichkeiten gibt, ist das Projekt ein Erfolg. Die Implementierung umfasst alle </w:t>
      </w:r>
      <w:proofErr w:type="spellStart"/>
      <w:r w:rsidRPr="005677AF">
        <w:t>UserStories</w:t>
      </w:r>
      <w:proofErr w:type="spellEnd"/>
      <w:r w:rsidRPr="005677AF">
        <w:t xml:space="preserve"> und die Datenspeicherung umfasst verschiedene Möglichkeiten der Arbeit mit XML. </w:t>
      </w:r>
      <w:r w:rsidR="00AD430D" w:rsidRPr="005677AF">
        <w:t>A</w:t>
      </w:r>
      <w:r w:rsidR="0030690E" w:rsidRPr="005677AF">
        <w:t xml:space="preserve">uch wenn die GUI optisch </w:t>
      </w:r>
      <w:del w:id="1062" w:author="Brendel, Marcus, BDF" w:date="2018-10-24T19:25:00Z">
        <w:r w:rsidR="0030690E" w:rsidRPr="005677AF" w:rsidDel="00382680">
          <w:delText>nichts Besonders</w:delText>
        </w:r>
      </w:del>
      <w:ins w:id="1063" w:author="Brendel, Marcus, BDF" w:date="2018-10-24T19:25:00Z">
        <w:del w:id="1064" w:author="Jutta" w:date="2018-10-26T17:50:00Z">
          <w:r w:rsidR="00382680" w:rsidRPr="005677AF" w:rsidDel="00C47BE6">
            <w:delText>einfach</w:delText>
          </w:r>
        </w:del>
      </w:ins>
      <w:ins w:id="1065" w:author="Jutta" w:date="2018-10-26T17:50:00Z">
        <w:r w:rsidR="00C47BE6">
          <w:t>schlicht</w:t>
        </w:r>
      </w:ins>
      <w:ins w:id="1066" w:author="Brendel, Marcus, BDF" w:date="2018-10-24T19:25:00Z">
        <w:r w:rsidR="00382680" w:rsidRPr="005677AF">
          <w:t xml:space="preserve"> gehalten</w:t>
        </w:r>
      </w:ins>
      <w:r w:rsidR="0030690E" w:rsidRPr="005677AF">
        <w:t xml:space="preserve"> ist, erfüllt sie alle an sie gestellten Aufgaben. Als Verbesserung für die Überprüfung der Nutzereingabe wäre </w:t>
      </w:r>
      <w:ins w:id="1067" w:author="Brendel, Marcus, BDF" w:date="2018-10-24T19:25:00Z">
        <w:r w:rsidR="00382680" w:rsidRPr="005677AF">
          <w:t xml:space="preserve">an </w:t>
        </w:r>
      </w:ins>
      <w:r w:rsidR="0030690E" w:rsidRPr="005677AF">
        <w:t xml:space="preserve">eine formale </w:t>
      </w:r>
      <w:ins w:id="1068" w:author="Jutta" w:date="2018-10-26T17:50:00Z">
        <w:r w:rsidR="00C47BE6">
          <w:t>Eingabes</w:t>
        </w:r>
      </w:ins>
      <w:del w:id="1069" w:author="Jutta" w:date="2018-10-26T17:50:00Z">
        <w:r w:rsidR="0030690E" w:rsidRPr="005677AF" w:rsidDel="00C47BE6">
          <w:delText>S</w:delText>
        </w:r>
      </w:del>
      <w:r w:rsidR="0030690E" w:rsidRPr="005677AF">
        <w:t xml:space="preserve">prache </w:t>
      </w:r>
      <w:del w:id="1070" w:author="Jutta" w:date="2018-10-26T17:50:00Z">
        <w:r w:rsidR="0030690E" w:rsidRPr="005677AF" w:rsidDel="00C47BE6">
          <w:delText xml:space="preserve">für diese </w:delText>
        </w:r>
      </w:del>
      <w:r w:rsidR="0030690E" w:rsidRPr="005677AF">
        <w:t>zu denken. So wäre es möglich</w:t>
      </w:r>
      <w:ins w:id="1071" w:author="Brendel, Marcus, BDF" w:date="2018-10-24T19:25:00Z">
        <w:r w:rsidR="00382680" w:rsidRPr="005677AF">
          <w:t>,</w:t>
        </w:r>
      </w:ins>
      <w:r w:rsidR="0030690E" w:rsidRPr="005677AF">
        <w:t xml:space="preserve"> die Eingabe über einen entsprechenden Automaten zu überprüfen</w:t>
      </w:r>
      <w:ins w:id="1072" w:author="Brendel, Marcus, BDF" w:date="2018-10-24T19:26:00Z">
        <w:r w:rsidR="00382680" w:rsidRPr="005677AF">
          <w:t>.</w:t>
        </w:r>
      </w:ins>
      <w:del w:id="1073" w:author="Brendel, Marcus, BDF" w:date="2018-10-24T19:26:00Z">
        <w:r w:rsidR="0030690E" w:rsidRPr="005677AF" w:rsidDel="00382680">
          <w:delText>,</w:delText>
        </w:r>
      </w:del>
      <w:r w:rsidR="0030690E" w:rsidRPr="005677AF">
        <w:t xml:space="preserve"> </w:t>
      </w:r>
      <w:del w:id="1074" w:author="Brendel, Marcus, BDF" w:date="2018-10-24T19:27:00Z">
        <w:r w:rsidR="0030690E" w:rsidRPr="005677AF" w:rsidDel="00382680">
          <w:delText xml:space="preserve">was </w:delText>
        </w:r>
      </w:del>
      <w:ins w:id="1075" w:author="Brendel, Marcus, BDF" w:date="2018-10-24T19:27:00Z">
        <w:r w:rsidR="00382680" w:rsidRPr="005677AF">
          <w:t xml:space="preserve">Dies würde </w:t>
        </w:r>
      </w:ins>
      <w:r w:rsidR="0030690E" w:rsidRPr="005677AF">
        <w:t xml:space="preserve">zum </w:t>
      </w:r>
      <w:del w:id="1076" w:author="Jutta" w:date="2018-10-26T17:51:00Z">
        <w:r w:rsidR="0030690E" w:rsidRPr="005677AF" w:rsidDel="00C47BE6">
          <w:delText xml:space="preserve">einen </w:delText>
        </w:r>
      </w:del>
      <w:ins w:id="1077" w:author="Jutta" w:date="2018-10-26T17:51:00Z">
        <w:r w:rsidR="00C47BE6">
          <w:t>E</w:t>
        </w:r>
        <w:r w:rsidR="00C47BE6" w:rsidRPr="005677AF">
          <w:t xml:space="preserve">inen </w:t>
        </w:r>
      </w:ins>
      <w:r w:rsidR="0030690E" w:rsidRPr="005677AF">
        <w:t>die Aufteilung auf mehre</w:t>
      </w:r>
      <w:ins w:id="1078" w:author="Brendel, Marcus, BDF" w:date="2018-10-24T19:26:00Z">
        <w:r w:rsidR="00382680" w:rsidRPr="005677AF">
          <w:t>re</w:t>
        </w:r>
      </w:ins>
      <w:r w:rsidR="0030690E" w:rsidRPr="005677AF">
        <w:t xml:space="preserve"> Klassen (objektorientierte Programmierung) verstärken </w:t>
      </w:r>
      <w:del w:id="1079" w:author="Brendel, Marcus, BDF" w:date="2018-10-24T19:27:00Z">
        <w:r w:rsidR="0030690E" w:rsidRPr="005677AF" w:rsidDel="00382680">
          <w:delText xml:space="preserve">würde </w:delText>
        </w:r>
      </w:del>
      <w:r w:rsidR="0030690E" w:rsidRPr="005677AF">
        <w:t xml:space="preserve">und </w:t>
      </w:r>
      <w:ins w:id="1080" w:author="Brendel, Marcus, BDF" w:date="2018-10-24T19:27:00Z">
        <w:r w:rsidR="00382680" w:rsidRPr="005677AF">
          <w:t xml:space="preserve">hätte </w:t>
        </w:r>
      </w:ins>
      <w:r w:rsidR="0030690E" w:rsidRPr="005677AF">
        <w:t xml:space="preserve">zum </w:t>
      </w:r>
      <w:del w:id="1081" w:author="Jutta" w:date="2018-10-26T17:51:00Z">
        <w:r w:rsidR="0030690E" w:rsidRPr="005677AF" w:rsidDel="00C47BE6">
          <w:delText xml:space="preserve">anderen </w:delText>
        </w:r>
      </w:del>
      <w:ins w:id="1082" w:author="Jutta" w:date="2018-10-26T17:51:00Z">
        <w:r w:rsidR="00C47BE6">
          <w:t>A</w:t>
        </w:r>
        <w:r w:rsidR="00C47BE6" w:rsidRPr="005677AF">
          <w:t xml:space="preserve">nderen </w:t>
        </w:r>
      </w:ins>
      <w:r w:rsidR="0030690E" w:rsidRPr="005677AF">
        <w:t>eine logischere und geordnete Programmierung zu</w:t>
      </w:r>
      <w:ins w:id="1083" w:author="Brendel, Marcus, BDF" w:date="2018-10-24T19:26:00Z">
        <w:r w:rsidR="00382680" w:rsidRPr="005677AF">
          <w:t>r</w:t>
        </w:r>
      </w:ins>
      <w:r w:rsidR="0030690E" w:rsidRPr="005677AF">
        <w:t xml:space="preserve"> </w:t>
      </w:r>
      <w:del w:id="1084" w:author="Brendel, Marcus, BDF" w:date="2018-10-24T19:26:00Z">
        <w:r w:rsidR="0030690E" w:rsidRPr="005677AF" w:rsidDel="00382680">
          <w:delText>f</w:delText>
        </w:r>
      </w:del>
      <w:ins w:id="1085" w:author="Brendel, Marcus, BDF" w:date="2018-10-24T19:26:00Z">
        <w:r w:rsidR="00382680" w:rsidRPr="005677AF">
          <w:t>F</w:t>
        </w:r>
      </w:ins>
      <w:r w:rsidR="0030690E" w:rsidRPr="005677AF">
        <w:t xml:space="preserve">olge, da diese </w:t>
      </w:r>
      <w:r w:rsidR="00382680" w:rsidRPr="005677AF">
        <w:t>bisher</w:t>
      </w:r>
      <w:r w:rsidR="0030690E" w:rsidRPr="005677AF">
        <w:t xml:space="preserve"> nur aus bedingten Anweisungen besteht, die aus dem Testen mit verschiedenen Eingaben hervorgegangen sind. </w:t>
      </w:r>
      <w:r w:rsidR="00802E96" w:rsidRPr="005677AF">
        <w:t>Das Ziel</w:t>
      </w:r>
      <w:ins w:id="1086" w:author="Brendel, Marcus, BDF" w:date="2018-10-24T19:29:00Z">
        <w:r w:rsidR="00382680" w:rsidRPr="005677AF">
          <w:t>,</w:t>
        </w:r>
      </w:ins>
      <w:r w:rsidR="00802E96" w:rsidRPr="005677AF">
        <w:t xml:space="preserve"> einen digitalen Familienkalender zu programmieren</w:t>
      </w:r>
      <w:ins w:id="1087" w:author="Jutta" w:date="2018-10-26T17:52:00Z">
        <w:r w:rsidR="00265879">
          <w:t>,</w:t>
        </w:r>
      </w:ins>
      <w:r w:rsidR="00802E96" w:rsidRPr="005677AF">
        <w:t xml:space="preserve"> wurde ebenfalls erreicht</w:t>
      </w:r>
      <w:r w:rsidR="008C6E58" w:rsidRPr="005677AF">
        <w:t xml:space="preserve">, da es einige Funktionen gibt, die </w:t>
      </w:r>
      <w:ins w:id="1088" w:author="Brendel, Marcus, BDF" w:date="2018-10-24T19:29:00Z">
        <w:r w:rsidR="00382680" w:rsidRPr="005677AF">
          <w:t xml:space="preserve">insbesondere </w:t>
        </w:r>
      </w:ins>
      <w:r w:rsidR="008C6E58" w:rsidRPr="005677AF">
        <w:t>für Familien hilfreich</w:t>
      </w:r>
      <w:del w:id="1089" w:author="Brendel, Marcus, BDF" w:date="2018-10-24T19:29:00Z">
        <w:r w:rsidR="008C6E58" w:rsidRPr="005677AF" w:rsidDel="00382680">
          <w:delText>en</w:delText>
        </w:r>
      </w:del>
      <w:r w:rsidR="008C6E58" w:rsidRPr="005677AF">
        <w:t xml:space="preserve"> sein</w:t>
      </w:r>
      <w:del w:id="1090" w:author="Brendel, Marcus, BDF" w:date="2018-10-24T19:29:00Z">
        <w:r w:rsidR="008C6E58" w:rsidRPr="005677AF" w:rsidDel="00382680">
          <w:delText>en</w:delText>
        </w:r>
      </w:del>
      <w:r w:rsidR="008C6E58" w:rsidRPr="005677AF">
        <w:t xml:space="preserve"> können, wie zum Beispiel die Möglichkeit</w:t>
      </w:r>
      <w:ins w:id="1091" w:author="Brendel, Marcus, BDF" w:date="2018-10-24T19:29:00Z">
        <w:r w:rsidR="00382680" w:rsidRPr="005677AF">
          <w:t>,</w:t>
        </w:r>
      </w:ins>
      <w:r w:rsidR="008C6E58" w:rsidRPr="005677AF">
        <w:t xml:space="preserve"> eine Begleitperson einzutragen, oder Familienevents einzutragen.</w:t>
      </w:r>
      <w:bookmarkEnd w:id="1059"/>
      <w:bookmarkEnd w:id="1060"/>
      <w:r w:rsidR="008C6E58" w:rsidRPr="005677AF">
        <w:t xml:space="preserve"> </w:t>
      </w:r>
      <w:ins w:id="1092" w:author="Office2016S0116" w:date="2018-10-28T21:25:00Z">
        <w:r w:rsidR="003C77AF">
          <w:t xml:space="preserve">Dies beweist auch eine 2-wöchige Testphase in zwei Familien, aus denen ein </w:t>
        </w:r>
      </w:ins>
      <w:ins w:id="1093" w:author="Office2016S0116" w:date="2018-10-28T21:26:00Z">
        <w:r w:rsidR="003C77AF">
          <w:t xml:space="preserve">positives Feedback </w:t>
        </w:r>
        <w:proofErr w:type="spellStart"/>
        <w:r w:rsidR="003C77AF">
          <w:t>hervorgin</w:t>
        </w:r>
        <w:proofErr w:type="spellEnd"/>
        <w:r w:rsidR="00D20FCD">
          <w:t>.</w:t>
        </w:r>
      </w:ins>
    </w:p>
    <w:p w14:paraId="4D3ECF11" w14:textId="77777777" w:rsidR="00C80D7E" w:rsidRPr="005677AF" w:rsidRDefault="00C80D7E" w:rsidP="00D76229">
      <w:pPr>
        <w:pStyle w:val="berschrift1"/>
        <w:spacing w:before="0" w:line="360" w:lineRule="auto"/>
        <w:rPr>
          <w:ins w:id="1094" w:author="Office2016S0116" w:date="2018-10-25T20:22:00Z"/>
        </w:rPr>
      </w:pPr>
    </w:p>
    <w:p w14:paraId="54A39BD2" w14:textId="0EA0CFC5" w:rsidR="00AC5B94" w:rsidRPr="005677AF" w:rsidRDefault="00104544" w:rsidP="00D76229">
      <w:pPr>
        <w:pStyle w:val="berschrift1"/>
        <w:spacing w:before="0" w:line="360" w:lineRule="auto"/>
        <w:rPr>
          <w:ins w:id="1095" w:author="Office2016S0116" w:date="2018-10-25T20:25:00Z"/>
        </w:rPr>
      </w:pPr>
      <w:del w:id="1096" w:author="Office2016S0116" w:date="2018-10-25T20:25:00Z">
        <w:r w:rsidRPr="005677AF" w:rsidDel="00C80D7E">
          <w:delText xml:space="preserve">Literaturverzeichnis </w:delText>
        </w:r>
      </w:del>
      <w:bookmarkStart w:id="1097" w:name="_Toc528588295"/>
      <w:ins w:id="1098" w:author="Office2016S0116" w:date="2018-10-25T20:25:00Z">
        <w:r w:rsidR="00C80D7E" w:rsidRPr="005677AF">
          <w:t>LITERATURVERZEICHNIS</w:t>
        </w:r>
        <w:bookmarkEnd w:id="1097"/>
        <w:r w:rsidR="00C80D7E" w:rsidRPr="005677AF">
          <w:t xml:space="preserve"> </w:t>
        </w:r>
      </w:ins>
    </w:p>
    <w:p w14:paraId="0D8F323D" w14:textId="04FF31F9" w:rsidR="00562A8E" w:rsidRDefault="00562A8E" w:rsidP="00EE4818">
      <w:pPr>
        <w:pStyle w:val="Listenabsatz"/>
        <w:numPr>
          <w:ilvl w:val="0"/>
          <w:numId w:val="9"/>
        </w:numPr>
        <w:rPr>
          <w:ins w:id="1099" w:author="Office2016S0116" w:date="2018-10-25T20:39:00Z"/>
        </w:rPr>
      </w:pPr>
      <w:proofErr w:type="spellStart"/>
      <w:ins w:id="1100" w:author="Office2016S0116" w:date="2018-10-25T20:28:00Z">
        <w:r w:rsidRPr="005677AF">
          <w:t>Boumphrey</w:t>
        </w:r>
        <w:proofErr w:type="spellEnd"/>
        <w:r w:rsidRPr="005677AF">
          <w:t>, F., Tittel, E., X</w:t>
        </w:r>
        <w:r w:rsidRPr="005677AF">
          <w:rPr>
            <w:rPrChange w:id="1101" w:author="Office2016S0116" w:date="2018-10-25T20:35:00Z">
              <w:rPr>
                <w:lang w:val="en-GB"/>
              </w:rPr>
            </w:rPrChange>
          </w:rPr>
          <w:t>ML für</w:t>
        </w:r>
        <w:r w:rsidRPr="005677AF">
          <w:t xml:space="preserve"> Dummies</w:t>
        </w:r>
      </w:ins>
      <w:ins w:id="1102" w:author="Office2016S0116" w:date="2018-10-25T20:29:00Z">
        <w:r w:rsidRPr="005677AF">
          <w:t>, New York</w:t>
        </w:r>
        <w:r w:rsidRPr="005677AF">
          <w:rPr>
            <w:rPrChange w:id="1103" w:author="Office2016S0116" w:date="2018-10-25T20:35:00Z">
              <w:rPr>
                <w:lang w:val="en-GB"/>
              </w:rPr>
            </w:rPrChange>
          </w:rPr>
          <w:t xml:space="preserve">, </w:t>
        </w:r>
        <w:proofErr w:type="spellStart"/>
        <w:r w:rsidRPr="005677AF">
          <w:rPr>
            <w:rPrChange w:id="1104" w:author="Office2016S0116" w:date="2018-10-25T20:35:00Z">
              <w:rPr>
                <w:lang w:val="en-GB"/>
              </w:rPr>
            </w:rPrChange>
          </w:rPr>
          <w:t>mitp</w:t>
        </w:r>
        <w:proofErr w:type="spellEnd"/>
        <w:r w:rsidRPr="005677AF">
          <w:rPr>
            <w:rPrChange w:id="1105" w:author="Office2016S0116" w:date="2018-10-25T20:35:00Z">
              <w:rPr>
                <w:lang w:val="en-GB"/>
              </w:rPr>
            </w:rPrChange>
          </w:rPr>
          <w:t>, 2002</w:t>
        </w:r>
      </w:ins>
    </w:p>
    <w:p w14:paraId="1537F197" w14:textId="2D0D212A" w:rsidR="004F109F" w:rsidRDefault="004F109F" w:rsidP="004F109F">
      <w:pPr>
        <w:pStyle w:val="Listenabsatz"/>
        <w:numPr>
          <w:ilvl w:val="0"/>
          <w:numId w:val="9"/>
        </w:numPr>
        <w:rPr>
          <w:ins w:id="1106" w:author="Office2016S0116" w:date="2018-10-25T20:40:00Z"/>
        </w:rPr>
      </w:pPr>
      <w:ins w:id="1107" w:author="Office2016S0116" w:date="2018-10-25T20:39:00Z">
        <w:r>
          <w:t>Brendel, E., W-Seminar: Familienkalender</w:t>
        </w:r>
      </w:ins>
      <w:ins w:id="1108" w:author="Office2016S0116" w:date="2018-10-25T20:40:00Z">
        <w:r>
          <w:t xml:space="preserve"> (Eric Brendel),</w:t>
        </w:r>
        <w:r>
          <w:br/>
        </w:r>
        <w:r>
          <w:rPr>
            <w:rStyle w:val="Hyperlink"/>
          </w:rPr>
          <w:fldChar w:fldCharType="begin"/>
        </w:r>
        <w:r>
          <w:rPr>
            <w:rStyle w:val="Hyperlink"/>
          </w:rPr>
          <w:instrText xml:space="preserve"> HYPERLINK "https://trello.com/b/Hg1mSbSR/w-seminar-familienkallender-eric-brendel" </w:instrText>
        </w:r>
        <w:r>
          <w:rPr>
            <w:rStyle w:val="Hyperlink"/>
          </w:rPr>
          <w:fldChar w:fldCharType="separate"/>
        </w:r>
        <w:r w:rsidRPr="00F401D8">
          <w:rPr>
            <w:rStyle w:val="Hyperlink"/>
          </w:rPr>
          <w:t>https://trello.com/b/Hg1mSbSR/w-seminar-familienkallender-eric-brendel</w:t>
        </w:r>
        <w:r>
          <w:rPr>
            <w:rStyle w:val="Hyperlink"/>
          </w:rPr>
          <w:fldChar w:fldCharType="end"/>
        </w:r>
        <w:r>
          <w:t xml:space="preserve"> [</w:t>
        </w:r>
      </w:ins>
    </w:p>
    <w:p w14:paraId="6BBE06BF" w14:textId="6801BA50" w:rsidR="004F109F" w:rsidRDefault="004F109F" w:rsidP="004F109F">
      <w:pPr>
        <w:pStyle w:val="Listenabsatz"/>
        <w:rPr>
          <w:ins w:id="1109" w:author="Office2016S0116" w:date="2018-10-25T20:40:00Z"/>
        </w:rPr>
      </w:pPr>
      <w:ins w:id="1110" w:author="Office2016S0116" w:date="2018-10-25T20:40:00Z">
        <w:r>
          <w:t>Stand 25.10.2018</w:t>
        </w:r>
      </w:ins>
    </w:p>
    <w:p w14:paraId="25558D78" w14:textId="15530E54" w:rsidR="004F109F" w:rsidRDefault="004F109F" w:rsidP="004F109F">
      <w:pPr>
        <w:pStyle w:val="Listenabsatz"/>
        <w:rPr>
          <w:ins w:id="1111" w:author="Office2016S0116" w:date="2018-10-25T20:41:00Z"/>
        </w:rPr>
      </w:pPr>
      <w:ins w:id="1112" w:author="Office2016S0116" w:date="2018-10-25T20:40:00Z">
        <w:r>
          <w:t>Abrufdatum 25.10.2018</w:t>
        </w:r>
      </w:ins>
    </w:p>
    <w:p w14:paraId="434CFBFE" w14:textId="2703FB0E" w:rsidR="00EB5C02" w:rsidRDefault="00EB5C02" w:rsidP="00EB5C02">
      <w:pPr>
        <w:pStyle w:val="Listenabsatz"/>
        <w:numPr>
          <w:ilvl w:val="0"/>
          <w:numId w:val="9"/>
        </w:numPr>
        <w:rPr>
          <w:ins w:id="1113" w:author="Office2016S0116" w:date="2018-10-25T20:43:00Z"/>
        </w:rPr>
      </w:pPr>
      <w:ins w:id="1114" w:author="Office2016S0116" w:date="2018-10-25T20:41:00Z">
        <w:r>
          <w:t xml:space="preserve">Brendel, E., </w:t>
        </w:r>
      </w:ins>
      <w:proofErr w:type="spellStart"/>
      <w:ins w:id="1115" w:author="Office2016S0116" w:date="2018-10-25T20:42:00Z">
        <w:r>
          <w:t>Reiswaffl</w:t>
        </w:r>
        <w:proofErr w:type="spellEnd"/>
        <w:r>
          <w:t>/Kalend</w:t>
        </w:r>
      </w:ins>
      <w:ins w:id="1116" w:author="Office2016S0116" w:date="2018-10-25T20:43:00Z">
        <w:r>
          <w:t xml:space="preserve">er, </w:t>
        </w:r>
        <w:r>
          <w:br/>
        </w:r>
        <w:r>
          <w:fldChar w:fldCharType="begin"/>
        </w:r>
        <w:r>
          <w:instrText xml:space="preserve"> HYPERLINK "</w:instrText>
        </w:r>
        <w:r w:rsidRPr="00EB5C02">
          <w:instrText>https://github.com/Reiswaffl/Kalender</w:instrText>
        </w:r>
        <w:r>
          <w:instrText xml:space="preserve">" </w:instrText>
        </w:r>
        <w:r>
          <w:fldChar w:fldCharType="separate"/>
        </w:r>
        <w:r w:rsidRPr="00820825">
          <w:rPr>
            <w:rStyle w:val="Hyperlink"/>
          </w:rPr>
          <w:t>https://github.com/Reiswaffl/Kalender</w:t>
        </w:r>
        <w:r>
          <w:fldChar w:fldCharType="end"/>
        </w:r>
      </w:ins>
    </w:p>
    <w:p w14:paraId="2DA44F6D" w14:textId="4AC09EB7" w:rsidR="00EB5C02" w:rsidRDefault="00EB5C02" w:rsidP="00EB5C02">
      <w:pPr>
        <w:pStyle w:val="Listenabsatz"/>
        <w:rPr>
          <w:ins w:id="1117" w:author="Office2016S0116" w:date="2018-10-25T20:43:00Z"/>
        </w:rPr>
      </w:pPr>
      <w:ins w:id="1118" w:author="Office2016S0116" w:date="2018-10-25T20:43:00Z">
        <w:r>
          <w:t>Stand 25.10.2018</w:t>
        </w:r>
      </w:ins>
    </w:p>
    <w:p w14:paraId="5A95ABB8" w14:textId="28E5BA67" w:rsidR="00EB5C02" w:rsidRPr="005677AF" w:rsidRDefault="00EB5C02">
      <w:pPr>
        <w:pStyle w:val="Listenabsatz"/>
        <w:rPr>
          <w:ins w:id="1119" w:author="Office2016S0116" w:date="2018-10-25T20:28:00Z"/>
        </w:rPr>
        <w:pPrChange w:id="1120" w:author="Office2016S0116" w:date="2018-10-25T20:43:00Z">
          <w:pPr>
            <w:pStyle w:val="Listenabsatz"/>
            <w:numPr>
              <w:numId w:val="9"/>
            </w:numPr>
            <w:ind w:hanging="360"/>
          </w:pPr>
        </w:pPrChange>
      </w:pPr>
      <w:ins w:id="1121" w:author="Office2016S0116" w:date="2018-10-25T20:43:00Z">
        <w:r>
          <w:t>Abrufdatum 25.10.2018</w:t>
        </w:r>
      </w:ins>
    </w:p>
    <w:p w14:paraId="4A4F660C" w14:textId="6ACFFF10" w:rsidR="00874FF4" w:rsidRDefault="00EE4818" w:rsidP="00EE4818">
      <w:pPr>
        <w:pStyle w:val="Listenabsatz"/>
        <w:numPr>
          <w:ilvl w:val="0"/>
          <w:numId w:val="9"/>
        </w:numPr>
        <w:rPr>
          <w:ins w:id="1122" w:author="EDUS0116 OfficeS0116" w:date="2018-10-26T16:00:00Z"/>
        </w:rPr>
      </w:pPr>
      <w:ins w:id="1123" w:author="Office2016S0116" w:date="2018-10-25T20:26:00Z">
        <w:r w:rsidRPr="005677AF">
          <w:t xml:space="preserve">Hauser, T., </w:t>
        </w:r>
      </w:ins>
      <w:ins w:id="1124" w:author="Office2016S0116" w:date="2018-10-25T20:27:00Z">
        <w:r w:rsidRPr="005677AF">
          <w:t xml:space="preserve">XML-Standards, </w:t>
        </w:r>
      </w:ins>
      <w:ins w:id="1125" w:author="Office2016S0116" w:date="2018-10-25T20:58:00Z">
        <w:r w:rsidR="002D0BD6">
          <w:t>Paderborn</w:t>
        </w:r>
      </w:ins>
      <w:ins w:id="1126" w:author="Office2016S0116" w:date="2018-10-25T20:27:00Z">
        <w:r w:rsidRPr="005677AF">
          <w:t xml:space="preserve">, </w:t>
        </w:r>
        <w:proofErr w:type="spellStart"/>
        <w:proofErr w:type="gramStart"/>
        <w:r w:rsidRPr="005677AF">
          <w:t>entwickler.press</w:t>
        </w:r>
        <w:proofErr w:type="spellEnd"/>
        <w:proofErr w:type="gramEnd"/>
        <w:r w:rsidRPr="005677AF">
          <w:t>, 2010</w:t>
        </w:r>
      </w:ins>
    </w:p>
    <w:p w14:paraId="4878E9EB" w14:textId="4784EA52" w:rsidR="00D14ABD" w:rsidRDefault="00D14ABD" w:rsidP="00EE4818">
      <w:pPr>
        <w:pStyle w:val="Listenabsatz"/>
        <w:numPr>
          <w:ilvl w:val="0"/>
          <w:numId w:val="9"/>
        </w:numPr>
        <w:rPr>
          <w:ins w:id="1127" w:author="EDUS0116 OfficeS0116" w:date="2018-10-26T16:01:00Z"/>
          <w:lang w:val="en-GB"/>
        </w:rPr>
      </w:pPr>
      <w:ins w:id="1128" w:author="EDUS0116 OfficeS0116" w:date="2018-10-26T16:00:00Z">
        <w:r w:rsidRPr="00D14ABD">
          <w:rPr>
            <w:lang w:val="en-GB"/>
            <w:rPrChange w:id="1129" w:author="EDUS0116 OfficeS0116" w:date="2018-10-26T16:01:00Z">
              <w:rPr/>
            </w:rPrChange>
          </w:rPr>
          <w:t xml:space="preserve">Hochschule Augsburg, </w:t>
        </w:r>
      </w:ins>
      <w:ins w:id="1130" w:author="EDUS0116 OfficeS0116" w:date="2018-10-26T16:01:00Z">
        <w:r w:rsidRPr="00D14ABD">
          <w:rPr>
            <w:lang w:val="en-GB"/>
            <w:rPrChange w:id="1131" w:author="EDUS0116 OfficeS0116" w:date="2018-10-26T16:01:00Z">
              <w:rPr/>
            </w:rPrChange>
          </w:rPr>
          <w:t>Logic-Data-View-Co</w:t>
        </w:r>
        <w:r>
          <w:rPr>
            <w:lang w:val="en-GB"/>
          </w:rPr>
          <w:t>ntroller-Service-</w:t>
        </w:r>
        <w:proofErr w:type="spellStart"/>
        <w:r>
          <w:rPr>
            <w:lang w:val="en-GB"/>
          </w:rPr>
          <w:t>Paradigma</w:t>
        </w:r>
        <w:proofErr w:type="spellEnd"/>
        <w:r>
          <w:rPr>
            <w:lang w:val="en-GB"/>
          </w:rPr>
          <w:t xml:space="preserve">, </w:t>
        </w:r>
      </w:ins>
    </w:p>
    <w:p w14:paraId="511E14D8" w14:textId="1F5CA14A" w:rsidR="00D14ABD" w:rsidRDefault="00D14ABD" w:rsidP="00D14ABD">
      <w:pPr>
        <w:pStyle w:val="Listenabsatz"/>
        <w:rPr>
          <w:ins w:id="1132" w:author="EDUS0116 OfficeS0116" w:date="2018-10-26T16:01:00Z"/>
          <w:lang w:val="en-GB"/>
        </w:rPr>
      </w:pPr>
      <w:ins w:id="1133" w:author="EDUS0116 OfficeS0116" w:date="2018-10-26T16:01:00Z">
        <w:r>
          <w:rPr>
            <w:lang w:val="en-GB"/>
          </w:rPr>
          <w:fldChar w:fldCharType="begin"/>
        </w:r>
        <w:r>
          <w:rPr>
            <w:lang w:val="en-GB"/>
          </w:rPr>
          <w:instrText xml:space="preserve"> HYPERLINK "</w:instrText>
        </w:r>
        <w:r w:rsidRPr="00D14ABD">
          <w:rPr>
            <w:lang w:val="en-GB"/>
          </w:rPr>
          <w:instrText>https://glossar.hs-augsburg.de/Logic-Data-View-Controller-Service-Paradigma</w:instrText>
        </w:r>
        <w:r>
          <w:rPr>
            <w:lang w:val="en-GB"/>
          </w:rPr>
          <w:instrText xml:space="preserve">" </w:instrText>
        </w:r>
        <w:r>
          <w:rPr>
            <w:lang w:val="en-GB"/>
          </w:rPr>
          <w:fldChar w:fldCharType="separate"/>
        </w:r>
        <w:r w:rsidRPr="00A15052">
          <w:rPr>
            <w:rStyle w:val="Hyperlink"/>
            <w:lang w:val="en-GB"/>
          </w:rPr>
          <w:t>https://glossar.hs-augsburg.de/Logic-Data-View-Controller-Service-Paradigma</w:t>
        </w:r>
        <w:r>
          <w:rPr>
            <w:lang w:val="en-GB"/>
          </w:rPr>
          <w:fldChar w:fldCharType="end"/>
        </w:r>
      </w:ins>
    </w:p>
    <w:p w14:paraId="4AF85B7C" w14:textId="3817D7BC" w:rsidR="00D14ABD" w:rsidRDefault="00D14ABD" w:rsidP="00D14ABD">
      <w:pPr>
        <w:pStyle w:val="Listenabsatz"/>
        <w:rPr>
          <w:ins w:id="1134" w:author="EDUS0116 OfficeS0116" w:date="2018-10-26T16:01:00Z"/>
          <w:lang w:val="en-GB"/>
        </w:rPr>
      </w:pPr>
      <w:ins w:id="1135" w:author="EDUS0116 OfficeS0116" w:date="2018-10-26T16:01:00Z">
        <w:r>
          <w:rPr>
            <w:lang w:val="en-GB"/>
          </w:rPr>
          <w:t xml:space="preserve">Stand 22.09.2017 16:49 </w:t>
        </w:r>
        <w:proofErr w:type="spellStart"/>
        <w:r>
          <w:rPr>
            <w:lang w:val="en-GB"/>
          </w:rPr>
          <w:t>Uhr</w:t>
        </w:r>
        <w:proofErr w:type="spellEnd"/>
      </w:ins>
    </w:p>
    <w:p w14:paraId="05BC106E" w14:textId="2679B162" w:rsidR="00D14ABD" w:rsidRPr="00D14ABD" w:rsidRDefault="00D14ABD">
      <w:pPr>
        <w:pStyle w:val="Listenabsatz"/>
        <w:rPr>
          <w:ins w:id="1136" w:author="Office2016S0116" w:date="2018-10-25T20:30:00Z"/>
          <w:lang w:val="en-GB"/>
          <w:rPrChange w:id="1137" w:author="EDUS0116 OfficeS0116" w:date="2018-10-26T16:01:00Z">
            <w:rPr>
              <w:ins w:id="1138" w:author="Office2016S0116" w:date="2018-10-25T20:30:00Z"/>
            </w:rPr>
          </w:rPrChange>
        </w:rPr>
        <w:pPrChange w:id="1139" w:author="EDUS0116 OfficeS0116" w:date="2018-10-26T16:01:00Z">
          <w:pPr>
            <w:pStyle w:val="Listenabsatz"/>
            <w:numPr>
              <w:numId w:val="9"/>
            </w:numPr>
            <w:ind w:hanging="360"/>
          </w:pPr>
        </w:pPrChange>
      </w:pPr>
      <w:proofErr w:type="spellStart"/>
      <w:ins w:id="1140" w:author="EDUS0116 OfficeS0116" w:date="2018-10-26T16:01:00Z">
        <w:r>
          <w:rPr>
            <w:lang w:val="en-GB"/>
          </w:rPr>
          <w:t>Abrufdatum</w:t>
        </w:r>
      </w:ins>
      <w:proofErr w:type="spellEnd"/>
      <w:ins w:id="1141" w:author="EDUS0116 OfficeS0116" w:date="2018-10-26T16:02:00Z">
        <w:r>
          <w:rPr>
            <w:lang w:val="en-GB"/>
          </w:rPr>
          <w:t xml:space="preserve"> 25.10.2018</w:t>
        </w:r>
      </w:ins>
    </w:p>
    <w:p w14:paraId="06F250AF" w14:textId="39BF597A" w:rsidR="00E91006" w:rsidRPr="00741728" w:rsidRDefault="00E91006" w:rsidP="00EE4818">
      <w:pPr>
        <w:pStyle w:val="Listenabsatz"/>
        <w:numPr>
          <w:ilvl w:val="0"/>
          <w:numId w:val="9"/>
        </w:numPr>
        <w:rPr>
          <w:ins w:id="1142" w:author="Office2016S0116" w:date="2018-10-25T20:32:00Z"/>
          <w:lang w:val="fr-FR"/>
          <w:rPrChange w:id="1143" w:author="Jutta" w:date="2018-10-26T17:04:00Z">
            <w:rPr>
              <w:ins w:id="1144" w:author="Office2016S0116" w:date="2018-10-25T20:32:00Z"/>
              <w:lang w:val="en-GB"/>
            </w:rPr>
          </w:rPrChange>
        </w:rPr>
      </w:pPr>
      <w:ins w:id="1145" w:author="Office2016S0116" w:date="2018-10-25T20:30:00Z">
        <w:r w:rsidRPr="00741728">
          <w:rPr>
            <w:lang w:val="fr-FR"/>
            <w:rPrChange w:id="1146" w:author="Jutta" w:date="2018-10-26T17:04:00Z">
              <w:rPr/>
            </w:rPrChange>
          </w:rPr>
          <w:t xml:space="preserve">Schindler, </w:t>
        </w:r>
      </w:ins>
      <w:ins w:id="1147" w:author="Office2016S0116" w:date="2018-10-25T20:31:00Z">
        <w:r w:rsidRPr="00741728">
          <w:rPr>
            <w:lang w:val="fr-FR"/>
            <w:rPrChange w:id="1148" w:author="Jutta" w:date="2018-10-26T17:04:00Z">
              <w:rPr/>
            </w:rPrChange>
          </w:rPr>
          <w:t xml:space="preserve">J., </w:t>
        </w:r>
        <w:proofErr w:type="spellStart"/>
        <w:r w:rsidRPr="00741728">
          <w:rPr>
            <w:lang w:val="fr-FR"/>
            <w:rPrChange w:id="1149" w:author="Jutta" w:date="2018-10-26T17:04:00Z">
              <w:rPr/>
            </w:rPrChange>
          </w:rPr>
          <w:t>JavaFx</w:t>
        </w:r>
        <w:proofErr w:type="spellEnd"/>
        <w:r w:rsidRPr="00741728">
          <w:rPr>
            <w:lang w:val="fr-FR"/>
            <w:rPrChange w:id="1150" w:author="Jutta" w:date="2018-10-26T17:04:00Z">
              <w:rPr/>
            </w:rPrChange>
          </w:rPr>
          <w:t xml:space="preserve"> Java GUI </w:t>
        </w:r>
        <w:proofErr w:type="gramStart"/>
        <w:r w:rsidRPr="00741728">
          <w:rPr>
            <w:lang w:val="fr-FR"/>
            <w:rPrChange w:id="1151" w:author="Jutta" w:date="2018-10-26T17:04:00Z">
              <w:rPr/>
            </w:rPrChange>
          </w:rPr>
          <w:t>Tutorial[</w:t>
        </w:r>
        <w:proofErr w:type="gramEnd"/>
        <w:r w:rsidRPr="00741728">
          <w:rPr>
            <w:lang w:val="fr-FR"/>
            <w:rPrChange w:id="1152" w:author="Jutta" w:date="2018-10-26T17:04:00Z">
              <w:rPr/>
            </w:rPrChange>
          </w:rPr>
          <w:t xml:space="preserve">0]-[4], </w:t>
        </w:r>
        <w:r w:rsidRPr="005677AF">
          <w:rPr>
            <w:rPrChange w:id="1153" w:author="Office2016S0116" w:date="2018-10-25T20:35:00Z">
              <w:rPr>
                <w:lang w:val="en-GB"/>
              </w:rPr>
            </w:rPrChange>
          </w:rPr>
          <w:fldChar w:fldCharType="begin"/>
        </w:r>
        <w:r w:rsidRPr="00741728">
          <w:rPr>
            <w:lang w:val="fr-FR"/>
            <w:rPrChange w:id="1154" w:author="Jutta" w:date="2018-10-26T17:04:00Z">
              <w:rPr>
                <w:lang w:val="en-GB"/>
              </w:rPr>
            </w:rPrChange>
          </w:rPr>
          <w:instrText xml:space="preserve"> HYPERLINK "http://www.youtube.com/watch?v=fWwaWCkh9Ig&amp;list=PLNIWFrcmR15Jdevz2v30YipAJq0hnh2xM" </w:instrText>
        </w:r>
        <w:r w:rsidRPr="005677AF">
          <w:rPr>
            <w:rPrChange w:id="1155" w:author="Office2016S0116" w:date="2018-10-25T20:35:00Z">
              <w:rPr>
                <w:lang w:val="en-GB"/>
              </w:rPr>
            </w:rPrChange>
          </w:rPr>
          <w:fldChar w:fldCharType="separate"/>
        </w:r>
        <w:r w:rsidRPr="00741728">
          <w:rPr>
            <w:rStyle w:val="Hyperlink"/>
            <w:lang w:val="fr-FR"/>
            <w:rPrChange w:id="1156" w:author="Jutta" w:date="2018-10-26T17:04:00Z">
              <w:rPr>
                <w:rStyle w:val="Hyperlink"/>
                <w:lang w:val="en-GB"/>
              </w:rPr>
            </w:rPrChange>
          </w:rPr>
          <w:t>www.youtube.com/watch?v=fWwaWCkh9Ig&amp;list=PLNIWFrcmR15Jdevz2v30YipAJq0hnh2xM</w:t>
        </w:r>
        <w:r w:rsidRPr="005677AF">
          <w:rPr>
            <w:rPrChange w:id="1157" w:author="Office2016S0116" w:date="2018-10-25T20:35:00Z">
              <w:rPr>
                <w:lang w:val="en-GB"/>
              </w:rPr>
            </w:rPrChange>
          </w:rPr>
          <w:fldChar w:fldCharType="end"/>
        </w:r>
      </w:ins>
    </w:p>
    <w:p w14:paraId="7CD8695F" w14:textId="1E9A5139" w:rsidR="00E91006" w:rsidRPr="005677AF" w:rsidRDefault="00E91006" w:rsidP="00E91006">
      <w:pPr>
        <w:pStyle w:val="Listenabsatz"/>
        <w:rPr>
          <w:ins w:id="1158" w:author="Office2016S0116" w:date="2018-10-25T20:32:00Z"/>
        </w:rPr>
      </w:pPr>
      <w:ins w:id="1159" w:author="Office2016S0116" w:date="2018-10-25T20:32:00Z">
        <w:r w:rsidRPr="005677AF">
          <w:t>Stand 07.07.2015</w:t>
        </w:r>
      </w:ins>
    </w:p>
    <w:p w14:paraId="212ABE37" w14:textId="427205AB" w:rsidR="00E91006" w:rsidRPr="005677AF" w:rsidRDefault="00E91006" w:rsidP="00E91006">
      <w:pPr>
        <w:pStyle w:val="Listenabsatz"/>
        <w:rPr>
          <w:ins w:id="1160" w:author="Office2016S0116" w:date="2018-10-25T20:33:00Z"/>
        </w:rPr>
      </w:pPr>
      <w:ins w:id="1161" w:author="Office2016S0116" w:date="2018-10-25T20:32:00Z">
        <w:r w:rsidRPr="005677AF">
          <w:t xml:space="preserve">Abrufdatum </w:t>
        </w:r>
      </w:ins>
      <w:ins w:id="1162" w:author="Office2016S0116" w:date="2018-10-25T20:35:00Z">
        <w:r w:rsidR="005677AF" w:rsidRPr="005677AF">
          <w:t>25</w:t>
        </w:r>
      </w:ins>
      <w:ins w:id="1163" w:author="Office2016S0116" w:date="2018-10-25T20:32:00Z">
        <w:r w:rsidR="004B30E1" w:rsidRPr="005677AF">
          <w:t>.10.2018</w:t>
        </w:r>
      </w:ins>
    </w:p>
    <w:p w14:paraId="5A598DB8" w14:textId="103E4C91" w:rsidR="005677AF" w:rsidRPr="00E55529" w:rsidRDefault="005677AF" w:rsidP="005677AF">
      <w:pPr>
        <w:pStyle w:val="Listenabsatz"/>
        <w:numPr>
          <w:ilvl w:val="0"/>
          <w:numId w:val="13"/>
        </w:numPr>
        <w:rPr>
          <w:ins w:id="1164" w:author="Office2016S0116" w:date="2018-10-25T20:34:00Z"/>
          <w:lang w:val="en-GB"/>
        </w:rPr>
      </w:pPr>
      <w:proofErr w:type="spellStart"/>
      <w:ins w:id="1165" w:author="Office2016S0116" w:date="2018-10-25T20:33:00Z">
        <w:r w:rsidRPr="00E55529">
          <w:rPr>
            <w:lang w:val="en-GB"/>
            <w:rPrChange w:id="1166" w:author="Office2016S0116" w:date="2018-10-25T20:53:00Z">
              <w:rPr/>
            </w:rPrChange>
          </w:rPr>
          <w:t>o.A</w:t>
        </w:r>
        <w:proofErr w:type="spellEnd"/>
        <w:r w:rsidRPr="00E55529">
          <w:rPr>
            <w:lang w:val="en-GB"/>
            <w:rPrChange w:id="1167" w:author="Office2016S0116" w:date="2018-10-25T20:53:00Z">
              <w:rPr/>
            </w:rPrChange>
          </w:rPr>
          <w:t xml:space="preserve">, JavaFX </w:t>
        </w:r>
        <w:proofErr w:type="spellStart"/>
        <w:r w:rsidRPr="00E55529">
          <w:rPr>
            <w:lang w:val="en-GB"/>
            <w:rPrChange w:id="1168" w:author="Office2016S0116" w:date="2018-10-25T20:53:00Z">
              <w:rPr/>
            </w:rPrChange>
          </w:rPr>
          <w:t>SceneBuilder</w:t>
        </w:r>
      </w:ins>
      <w:proofErr w:type="spellEnd"/>
      <w:ins w:id="1169" w:author="Office2016S0116" w:date="2018-10-25T20:34:00Z">
        <w:r w:rsidRPr="00E55529">
          <w:rPr>
            <w:lang w:val="en-GB"/>
            <w:rPrChange w:id="1170" w:author="Office2016S0116" w:date="2018-10-25T20:53:00Z">
              <w:rPr/>
            </w:rPrChange>
          </w:rPr>
          <w:t xml:space="preserve"> </w:t>
        </w:r>
        <w:r w:rsidRPr="00E55529">
          <w:rPr>
            <w:lang w:val="en-GB"/>
          </w:rPr>
          <w:t>–</w:t>
        </w:r>
        <w:r w:rsidRPr="00E55529">
          <w:rPr>
            <w:lang w:val="en-GB"/>
            <w:rPrChange w:id="1171" w:author="Office2016S0116" w:date="2018-10-25T20:53:00Z">
              <w:rPr/>
            </w:rPrChange>
          </w:rPr>
          <w:t xml:space="preserve"> A</w:t>
        </w:r>
        <w:r w:rsidRPr="00E55529">
          <w:rPr>
            <w:lang w:val="en-GB"/>
          </w:rPr>
          <w:t xml:space="preserve"> Visual Layout Tool for JavaFX </w:t>
        </w:r>
        <w:proofErr w:type="spellStart"/>
        <w:r w:rsidRPr="00E55529">
          <w:rPr>
            <w:lang w:val="en-GB"/>
          </w:rPr>
          <w:t>Applikations</w:t>
        </w:r>
        <w:proofErr w:type="spellEnd"/>
        <w:r w:rsidRPr="00E55529">
          <w:rPr>
            <w:lang w:val="en-GB"/>
          </w:rPr>
          <w:t>,</w:t>
        </w:r>
      </w:ins>
    </w:p>
    <w:p w14:paraId="410C00DC" w14:textId="37C5060E" w:rsidR="005677AF" w:rsidRPr="00E55529" w:rsidRDefault="005677AF" w:rsidP="005677AF">
      <w:pPr>
        <w:pStyle w:val="Listenabsatz"/>
        <w:rPr>
          <w:ins w:id="1172" w:author="Office2016S0116" w:date="2018-10-25T20:34:00Z"/>
          <w:lang w:val="en-GB"/>
          <w:rPrChange w:id="1173" w:author="Office2016S0116" w:date="2018-10-25T20:53:00Z">
            <w:rPr>
              <w:ins w:id="1174" w:author="Office2016S0116" w:date="2018-10-25T20:34:00Z"/>
            </w:rPr>
          </w:rPrChange>
        </w:rPr>
      </w:pPr>
      <w:ins w:id="1175" w:author="Office2016S0116" w:date="2018-10-25T20:34:00Z">
        <w:r w:rsidRPr="00741728">
          <w:fldChar w:fldCharType="begin"/>
        </w:r>
        <w:r w:rsidRPr="00E55529">
          <w:rPr>
            <w:lang w:val="en-GB"/>
          </w:rPr>
          <w:instrText xml:space="preserve"> HYPERLINK "https://www.oracle.com/technetwork/java/javase/downloads/javafxscenebuilder-info-2157684.html" </w:instrText>
        </w:r>
        <w:r w:rsidRPr="00741728">
          <w:rPr>
            <w:rPrChange w:id="1176" w:author="Office2016S0116" w:date="2018-10-25T20:35:00Z">
              <w:rPr/>
            </w:rPrChange>
          </w:rPr>
          <w:fldChar w:fldCharType="separate"/>
        </w:r>
        <w:r w:rsidRPr="00E55529">
          <w:rPr>
            <w:rStyle w:val="Hyperlink"/>
            <w:lang w:val="en-GB"/>
          </w:rPr>
          <w:t>https://www.oracle.com/technetwork/java/javase/downloads/javafxscenebuilder-info-2157684.html</w:t>
        </w:r>
        <w:r w:rsidRPr="00741728">
          <w:fldChar w:fldCharType="end"/>
        </w:r>
      </w:ins>
    </w:p>
    <w:p w14:paraId="1C860D39" w14:textId="7589F1BF" w:rsidR="005677AF" w:rsidRPr="005677AF" w:rsidRDefault="005677AF" w:rsidP="005677AF">
      <w:pPr>
        <w:pStyle w:val="Listenabsatz"/>
        <w:rPr>
          <w:ins w:id="1177" w:author="Office2016S0116" w:date="2018-10-25T20:35:00Z"/>
          <w:rPrChange w:id="1178" w:author="Office2016S0116" w:date="2018-10-25T20:35:00Z">
            <w:rPr>
              <w:ins w:id="1179" w:author="Office2016S0116" w:date="2018-10-25T20:35:00Z"/>
              <w:lang w:val="en-GB"/>
            </w:rPr>
          </w:rPrChange>
        </w:rPr>
      </w:pPr>
      <w:ins w:id="1180" w:author="Office2016S0116" w:date="2018-10-25T20:34:00Z">
        <w:r w:rsidRPr="005677AF">
          <w:rPr>
            <w:rPrChange w:id="1181" w:author="Office2016S0116" w:date="2018-10-25T20:35:00Z">
              <w:rPr>
                <w:lang w:val="en-GB"/>
              </w:rPr>
            </w:rPrChange>
          </w:rPr>
          <w:t>Stand</w:t>
        </w:r>
      </w:ins>
      <w:ins w:id="1182" w:author="Office2016S0116" w:date="2018-10-25T20:35:00Z">
        <w:r w:rsidRPr="005677AF">
          <w:rPr>
            <w:rPrChange w:id="1183" w:author="Office2016S0116" w:date="2018-10-25T20:35:00Z">
              <w:rPr>
                <w:lang w:val="en-GB"/>
              </w:rPr>
            </w:rPrChange>
          </w:rPr>
          <w:t xml:space="preserve"> </w:t>
        </w:r>
        <w:proofErr w:type="spellStart"/>
        <w:r w:rsidRPr="005677AF">
          <w:rPr>
            <w:rPrChange w:id="1184" w:author="Office2016S0116" w:date="2018-10-25T20:35:00Z">
              <w:rPr>
                <w:lang w:val="en-GB"/>
              </w:rPr>
            </w:rPrChange>
          </w:rPr>
          <w:t>o.D</w:t>
        </w:r>
        <w:proofErr w:type="spellEnd"/>
        <w:r w:rsidRPr="005677AF">
          <w:rPr>
            <w:rPrChange w:id="1185" w:author="Office2016S0116" w:date="2018-10-25T20:35:00Z">
              <w:rPr>
                <w:lang w:val="en-GB"/>
              </w:rPr>
            </w:rPrChange>
          </w:rPr>
          <w:t xml:space="preserve">. </w:t>
        </w:r>
      </w:ins>
    </w:p>
    <w:p w14:paraId="480C27A5" w14:textId="6F6F49CF" w:rsidR="005677AF" w:rsidRDefault="005677AF" w:rsidP="005677AF">
      <w:pPr>
        <w:pStyle w:val="Listenabsatz"/>
        <w:rPr>
          <w:ins w:id="1186" w:author="Office2016S0116" w:date="2018-10-25T20:36:00Z"/>
        </w:rPr>
      </w:pPr>
      <w:ins w:id="1187" w:author="Office2016S0116" w:date="2018-10-25T20:35:00Z">
        <w:r w:rsidRPr="005677AF">
          <w:rPr>
            <w:rPrChange w:id="1188" w:author="Office2016S0116" w:date="2018-10-25T20:35:00Z">
              <w:rPr>
                <w:lang w:val="en-GB"/>
              </w:rPr>
            </w:rPrChange>
          </w:rPr>
          <w:t>Abrufdatum</w:t>
        </w:r>
        <w:r>
          <w:t xml:space="preserve"> 25.10.2018</w:t>
        </w:r>
        <w:r w:rsidRPr="005677AF">
          <w:rPr>
            <w:rPrChange w:id="1189" w:author="Office2016S0116" w:date="2018-10-25T20:35:00Z">
              <w:rPr>
                <w:lang w:val="en-GB"/>
              </w:rPr>
            </w:rPrChange>
          </w:rPr>
          <w:t xml:space="preserve"> </w:t>
        </w:r>
      </w:ins>
    </w:p>
    <w:p w14:paraId="1B6F87B5" w14:textId="6599D76F" w:rsidR="00EE4A5C" w:rsidRDefault="00EE4A5C" w:rsidP="00EE4A5C">
      <w:pPr>
        <w:pStyle w:val="Listenabsatz"/>
        <w:numPr>
          <w:ilvl w:val="0"/>
          <w:numId w:val="13"/>
        </w:numPr>
        <w:rPr>
          <w:ins w:id="1190" w:author="Office2016S0116" w:date="2018-10-25T20:38:00Z"/>
          <w:lang w:val="en-GB"/>
        </w:rPr>
      </w:pPr>
      <w:ins w:id="1191" w:author="Office2016S0116" w:date="2018-10-25T20:36:00Z">
        <w:r w:rsidRPr="00EE4A5C">
          <w:rPr>
            <w:lang w:val="en-GB"/>
            <w:rPrChange w:id="1192" w:author="Office2016S0116" w:date="2018-10-25T20:37:00Z">
              <w:rPr/>
            </w:rPrChange>
          </w:rPr>
          <w:t>Oracle und/</w:t>
        </w:r>
      </w:ins>
      <w:proofErr w:type="spellStart"/>
      <w:ins w:id="1193" w:author="Office2016S0116" w:date="2018-10-25T20:37:00Z">
        <w:r w:rsidRPr="00EE4A5C">
          <w:rPr>
            <w:lang w:val="en-GB"/>
            <w:rPrChange w:id="1194" w:author="Office2016S0116" w:date="2018-10-25T20:37:00Z">
              <w:rPr/>
            </w:rPrChange>
          </w:rPr>
          <w:t>oder</w:t>
        </w:r>
        <w:proofErr w:type="spellEnd"/>
        <w:r w:rsidRPr="00EE4A5C">
          <w:rPr>
            <w:lang w:val="en-GB"/>
            <w:rPrChange w:id="1195" w:author="Office2016S0116" w:date="2018-10-25T20:37:00Z">
              <w:rPr/>
            </w:rPrChange>
          </w:rPr>
          <w:t xml:space="preserve"> Partner, When to </w:t>
        </w:r>
        <w:r>
          <w:rPr>
            <w:lang w:val="en-GB"/>
          </w:rPr>
          <w:t>Use Dom,</w:t>
        </w:r>
        <w:r>
          <w:rPr>
            <w:lang w:val="en-GB"/>
          </w:rPr>
          <w:br/>
        </w:r>
      </w:ins>
      <w:ins w:id="1196" w:author="Office2016S0116" w:date="2018-10-25T20:38:00Z">
        <w:r>
          <w:rPr>
            <w:lang w:val="en-GB"/>
          </w:rPr>
          <w:fldChar w:fldCharType="begin"/>
        </w:r>
        <w:r>
          <w:rPr>
            <w:lang w:val="en-GB"/>
          </w:rPr>
          <w:instrText xml:space="preserve"> HYPERLINK "</w:instrText>
        </w:r>
      </w:ins>
      <w:ins w:id="1197" w:author="Office2016S0116" w:date="2018-10-25T20:37:00Z">
        <w:r w:rsidRPr="00EE4A5C">
          <w:rPr>
            <w:lang w:val="en-GB"/>
          </w:rPr>
          <w:instrText>https://docs.oracle.com/javase/tutorial/jaxp/dom/when.html</w:instrText>
        </w:r>
      </w:ins>
      <w:ins w:id="1198" w:author="Office2016S0116" w:date="2018-10-25T20:38:00Z">
        <w:r>
          <w:rPr>
            <w:lang w:val="en-GB"/>
          </w:rPr>
          <w:instrText xml:space="preserve">" </w:instrText>
        </w:r>
        <w:r>
          <w:rPr>
            <w:lang w:val="en-GB"/>
          </w:rPr>
          <w:fldChar w:fldCharType="separate"/>
        </w:r>
      </w:ins>
      <w:ins w:id="1199" w:author="Office2016S0116" w:date="2018-10-25T20:37:00Z">
        <w:r w:rsidRPr="00820825">
          <w:rPr>
            <w:rStyle w:val="Hyperlink"/>
            <w:lang w:val="en-GB"/>
          </w:rPr>
          <w:t>https://docs.oracle.com/javase/tutorial/jaxp/dom/when.html</w:t>
        </w:r>
      </w:ins>
      <w:ins w:id="1200" w:author="Office2016S0116" w:date="2018-10-25T20:38:00Z">
        <w:r>
          <w:rPr>
            <w:lang w:val="en-GB"/>
          </w:rPr>
          <w:fldChar w:fldCharType="end"/>
        </w:r>
      </w:ins>
    </w:p>
    <w:p w14:paraId="725AE089" w14:textId="6251056E" w:rsidR="00EE4A5C" w:rsidRPr="002209D3" w:rsidRDefault="00EE4A5C" w:rsidP="00EE4A5C">
      <w:pPr>
        <w:pStyle w:val="Listenabsatz"/>
        <w:rPr>
          <w:ins w:id="1201" w:author="Office2016S0116" w:date="2018-10-25T20:38:00Z"/>
          <w:rPrChange w:id="1202" w:author="Office2016S0116" w:date="2018-10-25T21:17:00Z">
            <w:rPr>
              <w:ins w:id="1203" w:author="Office2016S0116" w:date="2018-10-25T20:38:00Z"/>
              <w:lang w:val="en-GB"/>
            </w:rPr>
          </w:rPrChange>
        </w:rPr>
      </w:pPr>
      <w:ins w:id="1204" w:author="Office2016S0116" w:date="2018-10-25T20:38:00Z">
        <w:r w:rsidRPr="002209D3">
          <w:rPr>
            <w:rPrChange w:id="1205" w:author="Office2016S0116" w:date="2018-10-25T21:17:00Z">
              <w:rPr>
                <w:lang w:val="en-GB"/>
              </w:rPr>
            </w:rPrChange>
          </w:rPr>
          <w:t>Stand 2017</w:t>
        </w:r>
      </w:ins>
    </w:p>
    <w:p w14:paraId="594A3988" w14:textId="10117BCA" w:rsidR="00EE4A5C" w:rsidRPr="00741728" w:rsidRDefault="00EE4A5C">
      <w:pPr>
        <w:pStyle w:val="Listenabsatz"/>
        <w:rPr>
          <w:ins w:id="1206" w:author="Office2016S0116" w:date="2018-10-25T20:22:00Z"/>
        </w:rPr>
        <w:pPrChange w:id="1207" w:author="Office2016S0116" w:date="2018-10-25T20:38:00Z">
          <w:pPr>
            <w:pStyle w:val="berschrift1"/>
            <w:spacing w:before="0" w:line="360" w:lineRule="auto"/>
          </w:pPr>
        </w:pPrChange>
      </w:pPr>
      <w:ins w:id="1208" w:author="Office2016S0116" w:date="2018-10-25T20:38:00Z">
        <w:r w:rsidRPr="002209D3">
          <w:rPr>
            <w:rPrChange w:id="1209" w:author="Office2016S0116" w:date="2018-10-25T21:17:00Z">
              <w:rPr>
                <w:lang w:val="en-GB"/>
              </w:rPr>
            </w:rPrChange>
          </w:rPr>
          <w:t>Abrufdatum 25.20.2018</w:t>
        </w:r>
      </w:ins>
    </w:p>
    <w:p w14:paraId="2FEFB47D" w14:textId="5913F67E" w:rsidR="00C80D7E" w:rsidRDefault="00C80D7E" w:rsidP="00C80D7E">
      <w:pPr>
        <w:pStyle w:val="berschrift1"/>
        <w:rPr>
          <w:ins w:id="1210" w:author="Office2016S0116" w:date="2018-10-25T21:16:00Z"/>
        </w:rPr>
      </w:pPr>
      <w:bookmarkStart w:id="1211" w:name="_Toc528588296"/>
      <w:ins w:id="1212" w:author="Office2016S0116" w:date="2018-10-25T20:25:00Z">
        <w:r w:rsidRPr="005677AF">
          <w:t>ANHÄNGE</w:t>
        </w:r>
      </w:ins>
      <w:bookmarkEnd w:id="1211"/>
    </w:p>
    <w:p w14:paraId="6DE41E8E" w14:textId="5D6FA485" w:rsidR="00535DFC" w:rsidRPr="00741728" w:rsidRDefault="002209D3">
      <w:pPr>
        <w:spacing w:line="360" w:lineRule="auto"/>
        <w:rPr>
          <w:ins w:id="1213" w:author="Office2016S0116" w:date="2018-10-25T20:24:00Z"/>
        </w:rPr>
        <w:pPrChange w:id="1214" w:author="EDUS0116 OfficeS0116" w:date="2018-10-26T16:02:00Z">
          <w:pPr>
            <w:pStyle w:val="berschrift1"/>
          </w:pPr>
        </w:pPrChange>
      </w:pPr>
      <w:ins w:id="1215" w:author="Office2016S0116" w:date="2018-10-25T21:17:00Z">
        <w:r>
          <w:t>Einige A</w:t>
        </w:r>
      </w:ins>
      <w:ins w:id="1216" w:author="Office2016S0116" w:date="2018-10-25T21:16:00Z">
        <w:r w:rsidR="00535DFC">
          <w:t xml:space="preserve">nhänge, wie zum Beispiel der </w:t>
        </w:r>
      </w:ins>
      <w:ins w:id="1217" w:author="Office2016S0116" w:date="2018-10-25T21:17:00Z">
        <w:r w:rsidR="00583937">
          <w:t>g</w:t>
        </w:r>
      </w:ins>
      <w:ins w:id="1218" w:author="Office2016S0116" w:date="2018-10-25T21:16:00Z">
        <w:r w:rsidR="00535DFC">
          <w:t xml:space="preserve">esamte Quellcode befinden sich auf dem </w:t>
        </w:r>
      </w:ins>
      <w:ins w:id="1219" w:author="Office2016S0116" w:date="2018-10-25T21:17:00Z">
        <w:r w:rsidR="00535DFC">
          <w:t xml:space="preserve">beigelegten USB-Stick. Hier </w:t>
        </w:r>
        <w:del w:id="1220" w:author="EDUS0116 OfficeS0116" w:date="2018-10-29T14:58:00Z">
          <w:r w:rsidR="00535DFC" w:rsidDel="005671F3">
            <w:delText>ist</w:delText>
          </w:r>
        </w:del>
      </w:ins>
      <w:ins w:id="1221" w:author="EDUS0116 OfficeS0116" w:date="2018-10-29T14:59:00Z">
        <w:r w:rsidR="005671F3">
          <w:t>sind</w:t>
        </w:r>
      </w:ins>
      <w:ins w:id="1222" w:author="Office2016S0116" w:date="2018-10-25T21:17:00Z">
        <w:r w:rsidR="00535DFC">
          <w:t xml:space="preserve"> auch </w:t>
        </w:r>
        <w:del w:id="1223" w:author="EDUS0116 OfficeS0116" w:date="2018-10-29T14:59:00Z">
          <w:r w:rsidR="00535DFC" w:rsidDel="005671F3">
            <w:delText>ein</w:delText>
          </w:r>
        </w:del>
      </w:ins>
      <w:ins w:id="1224" w:author="EDUS0116 OfficeS0116" w:date="2018-10-29T14:59:00Z">
        <w:r w:rsidR="005671F3">
          <w:t>die</w:t>
        </w:r>
      </w:ins>
      <w:ins w:id="1225" w:author="Office2016S0116" w:date="2018-10-25T21:17:00Z">
        <w:r w:rsidR="00535DFC">
          <w:t xml:space="preserve"> </w:t>
        </w:r>
        <w:del w:id="1226" w:author="EDUS0116 OfficeS0116" w:date="2018-10-29T14:59:00Z">
          <w:r w:rsidR="00535DFC" w:rsidDel="005671F3">
            <w:delText xml:space="preserve">vollständiges </w:delText>
          </w:r>
        </w:del>
        <w:r w:rsidR="00535DFC">
          <w:t>Klassendiagra</w:t>
        </w:r>
      </w:ins>
      <w:ins w:id="1227" w:author="Office2016S0116" w:date="2018-10-25T21:18:00Z">
        <w:r w:rsidR="00583937">
          <w:t>mm</w:t>
        </w:r>
      </w:ins>
      <w:ins w:id="1228" w:author="EDUS0116 OfficeS0116" w:date="2018-10-29T14:59:00Z">
        <w:r w:rsidR="005671F3">
          <w:t>e</w:t>
        </w:r>
      </w:ins>
      <w:ins w:id="1229" w:author="Office2016S0116" w:date="2018-10-25T21:18:00Z">
        <w:r w:rsidR="00583937">
          <w:t xml:space="preserve">, sowie </w:t>
        </w:r>
        <w:del w:id="1230" w:author="EDUS0116 OfficeS0116" w:date="2018-10-26T16:02:00Z">
          <w:r w:rsidR="00583937" w:rsidDel="00D50240">
            <w:delText>das ausführbares Programm</w:delText>
          </w:r>
        </w:del>
      </w:ins>
      <w:ins w:id="1231" w:author="EDUS0116 OfficeS0116" w:date="2018-10-26T16:02:00Z">
        <w:r w:rsidR="00D50240">
          <w:t>das ausführbare Programm</w:t>
        </w:r>
      </w:ins>
      <w:ins w:id="1232" w:author="Office2016S0116" w:date="2018-10-25T21:18:00Z">
        <w:r w:rsidR="00583937">
          <w:t xml:space="preserve"> zu finden. </w:t>
        </w:r>
      </w:ins>
      <w:ins w:id="1233" w:author="Office2016S0116" w:date="2018-11-01T17:52:00Z">
        <w:r w:rsidR="00740CB6">
          <w:t>Eine D</w:t>
        </w:r>
      </w:ins>
      <w:ins w:id="1234" w:author="Office2016S0116" w:date="2018-11-01T17:53:00Z">
        <w:r w:rsidR="00740CB6">
          <w:t xml:space="preserve">okumentation des Quelltextes ist auf dem zu den GitHub gehörenden Wiki zu finden, obwohl der Quelltext auch kommentiert ist. </w:t>
        </w:r>
      </w:ins>
    </w:p>
    <w:p w14:paraId="724775E7" w14:textId="642A4C25" w:rsidR="00C80D7E" w:rsidRDefault="00C80D7E" w:rsidP="00C80D7E">
      <w:pPr>
        <w:pStyle w:val="berschrift2"/>
        <w:rPr>
          <w:ins w:id="1235" w:author="Office2016S0116" w:date="2018-11-01T17:52:00Z"/>
        </w:rPr>
      </w:pPr>
      <w:bookmarkStart w:id="1236" w:name="_Toc528588297"/>
      <w:ins w:id="1237" w:author="Office2016S0116" w:date="2018-10-25T20:24:00Z">
        <w:r w:rsidRPr="005677AF">
          <w:t>Installationshinweise</w:t>
        </w:r>
        <w:bookmarkEnd w:id="1236"/>
        <w:r w:rsidRPr="005677AF">
          <w:t xml:space="preserve"> </w:t>
        </w:r>
      </w:ins>
    </w:p>
    <w:p w14:paraId="45B81B22" w14:textId="77777777" w:rsidR="00BC1FAF" w:rsidRPr="00BC1FAF" w:rsidRDefault="00BC1FAF" w:rsidP="00BC1FAF">
      <w:pPr>
        <w:rPr>
          <w:ins w:id="1238" w:author="Office2016S0116" w:date="2018-10-25T20:24:00Z"/>
          <w:rPrChange w:id="1239" w:author="Office2016S0116" w:date="2018-11-01T17:52:00Z">
            <w:rPr>
              <w:ins w:id="1240" w:author="Office2016S0116" w:date="2018-10-25T20:24:00Z"/>
            </w:rPr>
          </w:rPrChange>
        </w:rPr>
        <w:pPrChange w:id="1241" w:author="Office2016S0116" w:date="2018-11-01T17:52:00Z">
          <w:pPr>
            <w:pStyle w:val="berschrift2"/>
          </w:pPr>
        </w:pPrChange>
      </w:pPr>
    </w:p>
    <w:p w14:paraId="1897C210" w14:textId="681F8618" w:rsidR="00C80D7E" w:rsidRPr="00CB465D" w:rsidRDefault="00C80D7E">
      <w:pPr>
        <w:pStyle w:val="berschrift2"/>
        <w:pPrChange w:id="1242" w:author="Office2016S0116" w:date="2018-10-25T20:24:00Z">
          <w:pPr>
            <w:pStyle w:val="berschrift1"/>
            <w:spacing w:before="0" w:line="360" w:lineRule="auto"/>
          </w:pPr>
        </w:pPrChange>
      </w:pPr>
      <w:bookmarkStart w:id="1243" w:name="_Toc528588298"/>
      <w:ins w:id="1244" w:author="Office2016S0116" w:date="2018-10-25T20:24:00Z">
        <w:r w:rsidRPr="00741728">
          <w:t>Quelltext</w:t>
        </w:r>
      </w:ins>
      <w:bookmarkEnd w:id="1243"/>
    </w:p>
    <w:p w14:paraId="239DB2E3" w14:textId="77777777" w:rsidR="00104544" w:rsidRPr="005677AF" w:rsidRDefault="00104544" w:rsidP="00D76229">
      <w:pPr>
        <w:spacing w:line="360" w:lineRule="auto"/>
      </w:pPr>
    </w:p>
    <w:p w14:paraId="73E48202" w14:textId="77777777" w:rsidR="00104544" w:rsidRPr="005677AF" w:rsidRDefault="00104544" w:rsidP="00D76229">
      <w:pPr>
        <w:spacing w:line="360" w:lineRule="auto"/>
      </w:pPr>
    </w:p>
    <w:sectPr w:rsidR="00104544" w:rsidRPr="005677AF" w:rsidSect="002C76ED">
      <w:footerReference w:type="default" r:id="rId20"/>
      <w:pgSz w:w="11906" w:h="16838"/>
      <w:pgMar w:top="1418" w:right="1418" w:bottom="1134" w:left="1985" w:header="709" w:footer="709" w:gutter="0"/>
      <w:pgNumType w:start="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63" w:author="Brendel, Marcus, BDF" w:date="2018-10-24T18:41:00Z" w:initials="BMB">
    <w:p w14:paraId="04A4A4B1" w14:textId="77777777" w:rsidR="00931E37" w:rsidRDefault="00931E37">
      <w:pPr>
        <w:pStyle w:val="Kommentartext"/>
      </w:pPr>
      <w:r>
        <w:rPr>
          <w:rStyle w:val="Kommentarzeichen"/>
        </w:rPr>
        <w:annotationRef/>
      </w:r>
      <w:r>
        <w:t>Ggf. einmal ausschreiben</w:t>
      </w:r>
    </w:p>
  </w:comment>
  <w:comment w:id="497" w:author="Brendel, Marcus, BDF" w:date="2018-10-24T18:46:00Z" w:initials="BMB">
    <w:p w14:paraId="569E3AF8" w14:textId="77777777" w:rsidR="00931E37" w:rsidRDefault="00931E37">
      <w:pPr>
        <w:pStyle w:val="Kommentartext"/>
      </w:pPr>
      <w:r>
        <w:rPr>
          <w:rStyle w:val="Kommentarzeichen"/>
        </w:rPr>
        <w:annotationRef/>
      </w:r>
      <w:r>
        <w:t>Überschrift ohne weiteren Text auf dieser Seite</w:t>
      </w:r>
    </w:p>
  </w:comment>
  <w:comment w:id="498" w:author="Office2016S0116" w:date="2018-10-25T15:55:00Z" w:initials="O">
    <w:p w14:paraId="0E34FFAF" w14:textId="22419094" w:rsidR="00931E37" w:rsidRDefault="00931E37">
      <w:pPr>
        <w:pStyle w:val="Kommentartext"/>
      </w:pPr>
      <w:r>
        <w:rPr>
          <w:rStyle w:val="Kommentarzeichen"/>
        </w:rPr>
        <w:annotationRef/>
      </w:r>
    </w:p>
  </w:comment>
  <w:comment w:id="756" w:author="Brendel, Marcus, BDF" w:date="2018-10-24T19:01:00Z" w:initials="BMB">
    <w:p w14:paraId="6C03F7F1" w14:textId="77777777" w:rsidR="00931E37" w:rsidRDefault="00931E37">
      <w:pPr>
        <w:pStyle w:val="Kommentartext"/>
      </w:pPr>
      <w:r>
        <w:rPr>
          <w:rStyle w:val="Kommentarzeichen"/>
        </w:rPr>
        <w:annotationRef/>
      </w:r>
      <w:r>
        <w:t>Als, aus?</w:t>
      </w:r>
    </w:p>
  </w:comment>
  <w:comment w:id="867" w:author="Brendel, Marcus, BDF" w:date="2018-10-24T19:14:00Z" w:initials="BMB">
    <w:p w14:paraId="6F4BB857" w14:textId="77777777" w:rsidR="00931E37" w:rsidRDefault="00931E37" w:rsidP="00DB1FB8">
      <w:r>
        <w:rPr>
          <w:rStyle w:val="Kommentarzeichen"/>
        </w:rPr>
        <w:annotationRef/>
      </w:r>
      <w:r>
        <w:t xml:space="preserve">Ist richtig gemeint, klingt aber widersprüchlich. Anders </w:t>
      </w:r>
      <w:proofErr w:type="gramStart"/>
      <w:r>
        <w:t>formulieren</w:t>
      </w:r>
      <w:proofErr w:type="gramEnd"/>
      <w:r>
        <w:t>. Beispiel: Ein weiter Vorteil ist, dass sich umfangreiche spezifische Funktionen aus den kleineren, vielfältig einsetzbaren Basisfunktionen aufbauen lassen.</w:t>
      </w:r>
    </w:p>
    <w:p w14:paraId="46EBE6C1" w14:textId="77777777" w:rsidR="00931E37" w:rsidRDefault="00931E37">
      <w:pPr>
        <w:pStyle w:val="Kommentartext"/>
      </w:pPr>
    </w:p>
  </w:comment>
  <w:comment w:id="963" w:author="Brendel, Marcus, BDF" w:date="2018-10-24T19:22:00Z" w:initials="BMB">
    <w:p w14:paraId="1D59D80F" w14:textId="77777777" w:rsidR="00931E37" w:rsidRDefault="00931E37">
      <w:pPr>
        <w:pStyle w:val="Kommentartext"/>
      </w:pPr>
      <w:r>
        <w:rPr>
          <w:rStyle w:val="Kommentarzeichen"/>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A4A4B1" w15:done="0"/>
  <w15:commentEx w15:paraId="569E3AF8" w15:done="0"/>
  <w15:commentEx w15:paraId="0E34FFAF" w15:paraIdParent="569E3AF8" w15:done="0"/>
  <w15:commentEx w15:paraId="6C03F7F1" w15:done="0"/>
  <w15:commentEx w15:paraId="46EBE6C1" w15:done="0"/>
  <w15:commentEx w15:paraId="1D59D80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A4A4B1" w16cid:durableId="1F7C62B5"/>
  <w16cid:commentId w16cid:paraId="569E3AF8" w16cid:durableId="1F7C62B7"/>
  <w16cid:commentId w16cid:paraId="0E34FFAF" w16cid:durableId="1F7C65DB"/>
  <w16cid:commentId w16cid:paraId="6C03F7F1" w16cid:durableId="1F7C62BB"/>
  <w16cid:commentId w16cid:paraId="46EBE6C1" w16cid:durableId="1F7C62BC"/>
  <w16cid:commentId w16cid:paraId="1D59D80F" w16cid:durableId="1F7C62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792E6F" w14:textId="77777777" w:rsidR="00DE38FD" w:rsidRDefault="00DE38FD" w:rsidP="00AC5B94">
      <w:pPr>
        <w:spacing w:after="0" w:line="240" w:lineRule="auto"/>
      </w:pPr>
      <w:r>
        <w:separator/>
      </w:r>
    </w:p>
  </w:endnote>
  <w:endnote w:type="continuationSeparator" w:id="0">
    <w:p w14:paraId="2C59F83F" w14:textId="77777777" w:rsidR="00DE38FD" w:rsidRDefault="00DE38FD" w:rsidP="00AC5B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6557148"/>
      <w:docPartObj>
        <w:docPartGallery w:val="Page Numbers (Bottom of Page)"/>
        <w:docPartUnique/>
      </w:docPartObj>
    </w:sdtPr>
    <w:sdtContent>
      <w:p w14:paraId="0C801B74" w14:textId="77777777" w:rsidR="00931E37" w:rsidRDefault="00931E37">
        <w:pPr>
          <w:pStyle w:val="Fuzeile"/>
          <w:jc w:val="right"/>
        </w:pPr>
        <w:r>
          <w:fldChar w:fldCharType="begin"/>
        </w:r>
        <w:r>
          <w:instrText>PAGE   \* MERGEFORMAT</w:instrText>
        </w:r>
        <w:r>
          <w:fldChar w:fldCharType="separate"/>
        </w:r>
        <w:r>
          <w:rPr>
            <w:noProof/>
          </w:rPr>
          <w:t>22</w:t>
        </w:r>
        <w:r>
          <w:fldChar w:fldCharType="end"/>
        </w:r>
      </w:p>
    </w:sdtContent>
  </w:sdt>
  <w:p w14:paraId="29A9D5C8" w14:textId="77777777" w:rsidR="00931E37" w:rsidRDefault="00931E3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CDF6B2" w14:textId="77777777" w:rsidR="00DE38FD" w:rsidRDefault="00DE38FD" w:rsidP="00AC5B94">
      <w:pPr>
        <w:spacing w:after="0" w:line="240" w:lineRule="auto"/>
      </w:pPr>
      <w:r>
        <w:separator/>
      </w:r>
    </w:p>
  </w:footnote>
  <w:footnote w:type="continuationSeparator" w:id="0">
    <w:p w14:paraId="61EF52E8" w14:textId="77777777" w:rsidR="00DE38FD" w:rsidRDefault="00DE38FD" w:rsidP="00AC5B94">
      <w:pPr>
        <w:spacing w:after="0" w:line="240" w:lineRule="auto"/>
      </w:pPr>
      <w:r>
        <w:continuationSeparator/>
      </w:r>
    </w:p>
  </w:footnote>
  <w:footnote w:id="1">
    <w:p w14:paraId="2A4E1A9D" w14:textId="432EB321" w:rsidR="00931E37" w:rsidRDefault="00931E37" w:rsidP="00B529BE">
      <w:pPr>
        <w:pStyle w:val="Funotentext"/>
      </w:pPr>
      <w:r>
        <w:rPr>
          <w:rStyle w:val="Funotenzeichen"/>
        </w:rPr>
        <w:footnoteRef/>
      </w:r>
      <w:r>
        <w:t xml:space="preserve"> </w:t>
      </w:r>
      <w:del w:id="316" w:author="Office2016S0116" w:date="2018-10-25T19:59:00Z">
        <w:r w:rsidDel="00786FAE">
          <w:delText xml:space="preserve">Aus </w:delText>
        </w:r>
      </w:del>
      <w:ins w:id="317" w:author="Office2016S0116" w:date="2018-10-25T19:59:00Z">
        <w:r>
          <w:t>v</w:t>
        </w:r>
      </w:ins>
      <w:ins w:id="318" w:author="Office2016S0116" w:date="2018-10-25T20:01:00Z">
        <w:r>
          <w:t>gl.</w:t>
        </w:r>
      </w:ins>
      <w:ins w:id="319" w:author="Office2016S0116" w:date="2018-10-25T19:59:00Z">
        <w:r>
          <w:t xml:space="preserve"> </w:t>
        </w:r>
      </w:ins>
      <w:r>
        <w:t xml:space="preserve">„XML Standards“ [Ha10] </w:t>
      </w:r>
    </w:p>
  </w:footnote>
  <w:footnote w:id="2">
    <w:p w14:paraId="39F225C4" w14:textId="1DFF8A4A" w:rsidR="00931E37" w:rsidRDefault="00931E37">
      <w:pPr>
        <w:pStyle w:val="Funotentext"/>
      </w:pPr>
      <w:ins w:id="327" w:author="Office2016S0116" w:date="2018-10-25T17:59:00Z">
        <w:r>
          <w:rPr>
            <w:rStyle w:val="Funotenzeichen"/>
          </w:rPr>
          <w:footnoteRef/>
        </w:r>
        <w:r>
          <w:t xml:space="preserve"> </w:t>
        </w:r>
        <w:r>
          <w:rPr>
            <w:rStyle w:val="Hyperlink"/>
          </w:rPr>
          <w:fldChar w:fldCharType="begin"/>
        </w:r>
        <w:r>
          <w:rPr>
            <w:rStyle w:val="Hyperlink"/>
          </w:rPr>
          <w:instrText xml:space="preserve"> HYPERLINK "http://webkompetenz.wikidot.com/wp:auszeichnungs-programmiersprachen" </w:instrText>
        </w:r>
        <w:r>
          <w:rPr>
            <w:rStyle w:val="Hyperlink"/>
          </w:rPr>
          <w:fldChar w:fldCharType="separate"/>
        </w:r>
        <w:r>
          <w:rPr>
            <w:rStyle w:val="Hyperlink"/>
          </w:rPr>
          <w:t>http://webkompetenz.wikidot.com/wp:auszeichnungs-programmiersprachen</w:t>
        </w:r>
        <w:r>
          <w:rPr>
            <w:rStyle w:val="Hyperlink"/>
          </w:rPr>
          <w:fldChar w:fldCharType="end"/>
        </w:r>
        <w:r>
          <w:t>, [Mü09]</w:t>
        </w:r>
      </w:ins>
    </w:p>
  </w:footnote>
  <w:footnote w:id="3">
    <w:p w14:paraId="115FD281" w14:textId="77777777" w:rsidR="00931E37" w:rsidDel="00601541" w:rsidRDefault="00931E37" w:rsidP="00B529BE">
      <w:pPr>
        <w:pStyle w:val="Funotentext"/>
        <w:rPr>
          <w:del w:id="338" w:author="Office2016S0116" w:date="2018-10-25T18:02:00Z"/>
        </w:rPr>
      </w:pPr>
      <w:del w:id="339" w:author="Office2016S0116" w:date="2018-10-25T18:02:00Z">
        <w:r w:rsidDel="00601541">
          <w:rPr>
            <w:rStyle w:val="Funotenzeichen"/>
          </w:rPr>
          <w:footnoteRef/>
        </w:r>
        <w:r w:rsidDel="00601541">
          <w:delText xml:space="preserve"> </w:delText>
        </w:r>
        <w:r w:rsidDel="00601541">
          <w:rPr>
            <w:rStyle w:val="Hyperlink"/>
          </w:rPr>
          <w:fldChar w:fldCharType="begin"/>
        </w:r>
        <w:r w:rsidDel="00601541">
          <w:rPr>
            <w:rStyle w:val="Hyperlink"/>
          </w:rPr>
          <w:delInstrText xml:space="preserve"> HYPERLINK "http://webkompetenz.wikidot.com/wp:auszeichnungs-programmiersprachen" </w:delInstrText>
        </w:r>
        <w:r w:rsidDel="00601541">
          <w:rPr>
            <w:rStyle w:val="Hyperlink"/>
          </w:rPr>
          <w:fldChar w:fldCharType="separate"/>
        </w:r>
        <w:r w:rsidDel="00601541">
          <w:rPr>
            <w:rStyle w:val="Hyperlink"/>
          </w:rPr>
          <w:delText>http://webkompetenz.wikidot.com/wp:auszeichnungs-programmiersprachen</w:delText>
        </w:r>
        <w:r w:rsidDel="00601541">
          <w:rPr>
            <w:rStyle w:val="Hyperlink"/>
          </w:rPr>
          <w:fldChar w:fldCharType="end"/>
        </w:r>
        <w:r w:rsidDel="00601541">
          <w:delText>, [Mü09]</w:delText>
        </w:r>
      </w:del>
    </w:p>
  </w:footnote>
  <w:footnote w:id="4">
    <w:p w14:paraId="241B4DB2" w14:textId="7D6247B7" w:rsidR="00931E37" w:rsidRDefault="00931E37" w:rsidP="00B529BE">
      <w:pPr>
        <w:pStyle w:val="Funotentext"/>
      </w:pPr>
      <w:r>
        <w:rPr>
          <w:rStyle w:val="Funotenzeichen"/>
        </w:rPr>
        <w:footnoteRef/>
      </w:r>
      <w:r>
        <w:t xml:space="preserve"> </w:t>
      </w:r>
      <w:del w:id="378" w:author="Office2016S0116" w:date="2018-10-25T19:59:00Z">
        <w:r w:rsidDel="000A7305">
          <w:delText>Aus</w:delText>
        </w:r>
      </w:del>
      <w:r>
        <w:t xml:space="preserve"> „XML für Dummies“, [</w:t>
      </w:r>
      <w:ins w:id="379" w:author="Office2016S0116" w:date="2018-10-25T20:54:00Z">
        <w:r>
          <w:t xml:space="preserve">vgl. </w:t>
        </w:r>
      </w:ins>
      <w:r>
        <w:t>TB02]</w:t>
      </w:r>
    </w:p>
  </w:footnote>
  <w:footnote w:id="5">
    <w:p w14:paraId="1D31010E" w14:textId="249EDBC8" w:rsidR="00931E37" w:rsidRDefault="00931E37">
      <w:pPr>
        <w:pStyle w:val="Funotentext"/>
      </w:pPr>
      <w:ins w:id="390" w:author="Office2016S0116" w:date="2018-10-25T18:08:00Z">
        <w:r>
          <w:rPr>
            <w:rStyle w:val="Funotenzeichen"/>
          </w:rPr>
          <w:footnoteRef/>
        </w:r>
        <w:r>
          <w:t xml:space="preserve"> </w:t>
        </w:r>
      </w:ins>
      <w:ins w:id="391" w:author="Office2016S0116" w:date="2018-10-25T18:23:00Z">
        <w:r>
          <w:t xml:space="preserve"> „XML für Dummies“, [</w:t>
        </w:r>
      </w:ins>
      <w:ins w:id="392" w:author="Office2016S0116" w:date="2018-10-25T20:54:00Z">
        <w:r>
          <w:t xml:space="preserve">vgl. </w:t>
        </w:r>
      </w:ins>
      <w:ins w:id="393" w:author="Office2016S0116" w:date="2018-10-25T18:23:00Z">
        <w:r>
          <w:t>TB02]</w:t>
        </w:r>
      </w:ins>
    </w:p>
  </w:footnote>
  <w:footnote w:id="6">
    <w:p w14:paraId="46806D4C" w14:textId="77777777" w:rsidR="00931E37" w:rsidRPr="00492112" w:rsidRDefault="00931E37">
      <w:pPr>
        <w:pStyle w:val="Funotentext"/>
      </w:pPr>
      <w:r>
        <w:rPr>
          <w:rStyle w:val="Funotenzeichen"/>
        </w:rPr>
        <w:footnoteRef/>
      </w:r>
      <w:r w:rsidRPr="00492112">
        <w:t xml:space="preserve"> GitHub-Wiki: </w:t>
      </w:r>
      <w:hyperlink r:id="rId1" w:history="1">
        <w:r w:rsidRPr="00492112">
          <w:rPr>
            <w:rStyle w:val="Hyperlink"/>
          </w:rPr>
          <w:t>https://github.com/Reiswaffl/Kalendar/wiki</w:t>
        </w:r>
      </w:hyperlink>
      <w:r w:rsidRPr="00492112">
        <w:t xml:space="preserve"> [Br</w:t>
      </w:r>
      <w:r>
        <w:t>19]</w:t>
      </w:r>
    </w:p>
  </w:footnote>
  <w:footnote w:id="7">
    <w:p w14:paraId="47EDC8F6" w14:textId="310694D6" w:rsidR="00931E37" w:rsidRDefault="00931E37">
      <w:pPr>
        <w:pStyle w:val="Funotentext"/>
      </w:pPr>
      <w:r>
        <w:rPr>
          <w:rStyle w:val="Funotenzeichen"/>
        </w:rPr>
        <w:footnoteRef/>
      </w:r>
      <w:r>
        <w:t xml:space="preserve"> </w:t>
      </w:r>
      <w:ins w:id="613" w:author="Office2016S0116" w:date="2018-10-25T20:05:00Z">
        <w:r>
          <w:t xml:space="preserve">Vgl. </w:t>
        </w:r>
      </w:ins>
      <w:r>
        <w:t xml:space="preserve">Trelloboard zur zeitlichen Planung: </w:t>
      </w:r>
      <w:hyperlink r:id="rId2" w:history="1">
        <w:r w:rsidRPr="00F401D8">
          <w:rPr>
            <w:rStyle w:val="Hyperlink"/>
          </w:rPr>
          <w:t>https://trello.com/b/Hg1mSbSR/w-seminar-familienkallender-eric-brendel</w:t>
        </w:r>
      </w:hyperlink>
      <w:r>
        <w:t xml:space="preserve"> [Br19]</w:t>
      </w:r>
    </w:p>
  </w:footnote>
  <w:footnote w:id="8">
    <w:p w14:paraId="5AA38DE2" w14:textId="3FE9E700" w:rsidR="00931E37" w:rsidRDefault="00931E37">
      <w:pPr>
        <w:pStyle w:val="Funotentext"/>
      </w:pPr>
      <w:ins w:id="716" w:author="Office2016S0116" w:date="2018-10-26T15:11:00Z">
        <w:r>
          <w:rPr>
            <w:rStyle w:val="Funotenzeichen"/>
          </w:rPr>
          <w:footnoteRef/>
        </w:r>
        <w:r>
          <w:t xml:space="preserve"> </w:t>
        </w:r>
        <w:r w:rsidRPr="00A24A73">
          <w:t>https://glossar.hs-augsburg.de/Logic-Data-View-Controller-Service-Paradigma</w:t>
        </w:r>
      </w:ins>
    </w:p>
  </w:footnote>
  <w:footnote w:id="9">
    <w:p w14:paraId="084362BB" w14:textId="72B64EBB" w:rsidR="00931E37" w:rsidRDefault="00931E37">
      <w:pPr>
        <w:pStyle w:val="Funotentext"/>
      </w:pPr>
      <w:r>
        <w:rPr>
          <w:rStyle w:val="Funotenzeichen"/>
        </w:rPr>
        <w:footnoteRef/>
      </w:r>
      <w:r>
        <w:t xml:space="preserve"> </w:t>
      </w:r>
      <w:hyperlink r:id="rId3" w:history="1">
        <w:r>
          <w:rPr>
            <w:rStyle w:val="Hyperlink"/>
            <w:rFonts w:ascii="Calibri" w:hAnsi="Calibri" w:cs="Calibri"/>
            <w:sz w:val="22"/>
            <w:szCs w:val="22"/>
          </w:rPr>
          <w:t>https://docs.oracle.com/javase/tutorial/jaxp/dom/when.html</w:t>
        </w:r>
      </w:hyperlink>
      <w:ins w:id="767" w:author="Office2016S0116" w:date="2018-10-25T20:36:00Z">
        <w:r>
          <w:rPr>
            <w:rStyle w:val="Hyperlink"/>
            <w:rFonts w:ascii="Calibri" w:hAnsi="Calibri" w:cs="Calibri"/>
            <w:sz w:val="22"/>
            <w:szCs w:val="22"/>
          </w:rPr>
          <w:t xml:space="preserve"> </w:t>
        </w:r>
      </w:ins>
    </w:p>
  </w:footnote>
  <w:footnote w:id="10">
    <w:p w14:paraId="1C2F5FDA" w14:textId="57338A97" w:rsidR="00931E37" w:rsidRPr="00952CDC" w:rsidRDefault="00931E37">
      <w:pPr>
        <w:pStyle w:val="Funotentext"/>
      </w:pPr>
      <w:r>
        <w:rPr>
          <w:rStyle w:val="Funotenzeichen"/>
        </w:rPr>
        <w:footnoteRef/>
      </w:r>
      <w:r w:rsidRPr="00952CDC">
        <w:t xml:space="preserve"> SAX und DOM </w:t>
      </w:r>
      <w:r>
        <w:t>in Tabelle aus „XML Standards“, [</w:t>
      </w:r>
      <w:ins w:id="768" w:author="Office2016S0116" w:date="2018-10-25T20:39:00Z">
        <w:r>
          <w:t xml:space="preserve">vgl. </w:t>
        </w:r>
      </w:ins>
      <w:r>
        <w:t>Ha10]</w:t>
      </w:r>
    </w:p>
  </w:footnote>
  <w:footnote w:id="11">
    <w:p w14:paraId="607CDF59" w14:textId="77777777" w:rsidR="00931E37" w:rsidRPr="00D2624B" w:rsidRDefault="00931E37">
      <w:pPr>
        <w:pStyle w:val="Funotentext"/>
      </w:pPr>
      <w:r>
        <w:rPr>
          <w:rStyle w:val="Funotenzeichen"/>
        </w:rPr>
        <w:footnoteRef/>
      </w:r>
      <w:r w:rsidRPr="00D2624B">
        <w:t xml:space="preserve"> Windows, macOs und Linux</w:t>
      </w:r>
    </w:p>
  </w:footnote>
  <w:footnote w:id="12">
    <w:p w14:paraId="0A36AD58" w14:textId="0FDF621B" w:rsidR="00931E37" w:rsidRPr="003C77AF" w:rsidRDefault="00931E37">
      <w:pPr>
        <w:pStyle w:val="Funotentext"/>
      </w:pPr>
      <w:ins w:id="911" w:author="Office2016S0116" w:date="2018-10-25T15:56:00Z">
        <w:r>
          <w:rPr>
            <w:rStyle w:val="Funotenzeichen"/>
          </w:rPr>
          <w:footnoteRef/>
        </w:r>
        <w:r w:rsidRPr="003C77AF">
          <w:t xml:space="preserve"> </w:t>
        </w:r>
      </w:ins>
      <w:ins w:id="912" w:author="Office2016S0116" w:date="2018-10-25T15:57:00Z">
        <w:r w:rsidRPr="003C77AF">
          <w:t>//</w:t>
        </w:r>
        <w:proofErr w:type="spellStart"/>
        <w:r w:rsidRPr="003C77AF">
          <w:t>todo</w:t>
        </w:r>
        <w:proofErr w:type="spellEnd"/>
        <w:r w:rsidRPr="003C77AF">
          <w:t xml:space="preserve"> </w:t>
        </w:r>
      </w:ins>
    </w:p>
  </w:footnote>
  <w:footnote w:id="13">
    <w:p w14:paraId="3191392B" w14:textId="42D22FFD" w:rsidR="00931E37" w:rsidRPr="003C77AF" w:rsidRDefault="00931E37">
      <w:pPr>
        <w:pStyle w:val="Funotentext"/>
      </w:pPr>
      <w:r>
        <w:rPr>
          <w:rStyle w:val="Funotenzeichen"/>
        </w:rPr>
        <w:footnoteRef/>
      </w:r>
      <w:r w:rsidRPr="003C77AF">
        <w:t xml:space="preserve"> </w:t>
      </w:r>
      <w:ins w:id="921" w:author="Office2016S0116" w:date="2018-10-25T20:32:00Z">
        <w:r>
          <w:fldChar w:fldCharType="begin"/>
        </w:r>
        <w:r w:rsidRPr="003C77AF">
          <w:instrText xml:space="preserve"> HYPERLINK "</w:instrText>
        </w:r>
      </w:ins>
      <w:r w:rsidRPr="003C77AF">
        <w:instrText>https://www.oracle.com/technetwork/java/javase/downloads/javafxscenebuilder-info-2157684.html</w:instrText>
      </w:r>
      <w:ins w:id="922" w:author="Office2016S0116" w:date="2018-10-25T20:32:00Z">
        <w:r w:rsidRPr="003C77AF">
          <w:instrText xml:space="preserve">" </w:instrText>
        </w:r>
        <w:r>
          <w:fldChar w:fldCharType="separate"/>
        </w:r>
      </w:ins>
      <w:r w:rsidRPr="003C77AF">
        <w:rPr>
          <w:rStyle w:val="Hyperlink"/>
        </w:rPr>
        <w:t>https://www.oracle.com/technetwork/java/javase/downloads/javafxscenebuilder-info-2157684.html</w:t>
      </w:r>
      <w:ins w:id="923" w:author="Office2016S0116" w:date="2018-10-25T20:32:00Z">
        <w:r>
          <w:fldChar w:fldCharType="end"/>
        </w:r>
        <w:r w:rsidRPr="003C77AF">
          <w:t xml:space="preserve"> </w:t>
        </w:r>
      </w:ins>
    </w:p>
  </w:footnote>
  <w:footnote w:id="14">
    <w:p w14:paraId="2B4AE650" w14:textId="450BA2CC" w:rsidR="00931E37" w:rsidRPr="00E91006" w:rsidRDefault="00931E37">
      <w:pPr>
        <w:pStyle w:val="Funotentext"/>
        <w:rPr>
          <w:rPrChange w:id="989" w:author="Office2016S0116" w:date="2018-10-25T20:30:00Z">
            <w:rPr>
              <w:lang w:val="en-GB"/>
            </w:rPr>
          </w:rPrChange>
        </w:rPr>
      </w:pPr>
      <w:r>
        <w:rPr>
          <w:rStyle w:val="Funotenzeichen"/>
        </w:rPr>
        <w:footnoteRef/>
      </w:r>
      <w:r w:rsidRPr="00E91006">
        <w:rPr>
          <w:rPrChange w:id="990" w:author="Office2016S0116" w:date="2018-10-25T20:30:00Z">
            <w:rPr>
              <w:lang w:val="en-GB"/>
            </w:rPr>
          </w:rPrChange>
        </w:rPr>
        <w:t xml:space="preserve"> </w:t>
      </w:r>
      <w:del w:id="991" w:author="Office2016S0116" w:date="2018-10-25T20:30:00Z">
        <w:r w:rsidRPr="00E91006" w:rsidDel="00E91006">
          <w:rPr>
            <w:rPrChange w:id="992" w:author="Office2016S0116" w:date="2018-10-25T20:30:00Z">
              <w:rPr>
                <w:lang w:val="en-GB"/>
              </w:rPr>
            </w:rPrChange>
          </w:rPr>
          <w:delText>YouTube- Tutorial</w:delText>
        </w:r>
      </w:del>
      <w:ins w:id="993" w:author="Office2016S0116" w:date="2018-10-25T20:30:00Z">
        <w:r w:rsidRPr="00E91006">
          <w:rPr>
            <w:rPrChange w:id="994" w:author="Office2016S0116" w:date="2018-10-25T20:30:00Z">
              <w:rPr>
                <w:lang w:val="en-GB"/>
              </w:rPr>
            </w:rPrChange>
          </w:rPr>
          <w:t>vgl.</w:t>
        </w:r>
      </w:ins>
      <w:r w:rsidRPr="00E91006">
        <w:rPr>
          <w:rPrChange w:id="995" w:author="Office2016S0116" w:date="2018-10-25T20:30:00Z">
            <w:rPr>
              <w:lang w:val="en-GB"/>
            </w:rPr>
          </w:rPrChange>
        </w:rPr>
        <w:t xml:space="preserve"> </w:t>
      </w:r>
      <w:del w:id="996" w:author="Office2016S0116" w:date="2018-10-25T20:30:00Z">
        <w:r w:rsidRPr="00E91006" w:rsidDel="00E91006">
          <w:rPr>
            <w:rPrChange w:id="997" w:author="Office2016S0116" w:date="2018-10-25T20:30:00Z">
              <w:rPr>
                <w:lang w:val="en-GB"/>
              </w:rPr>
            </w:rPrChange>
          </w:rPr>
          <w:delText>[Sh15]</w:delText>
        </w:r>
      </w:del>
    </w:p>
    <w:p w14:paraId="73724DAC" w14:textId="69515104" w:rsidR="00931E37" w:rsidRPr="00B12BED" w:rsidRDefault="00931E37">
      <w:pPr>
        <w:pStyle w:val="Funotentext"/>
        <w:rPr>
          <w:lang w:val="en-GB"/>
          <w:rPrChange w:id="998" w:author="EDUS0116 OfficeS0116" w:date="2018-11-01T17:25:00Z">
            <w:rPr>
              <w:lang w:val="en-GB"/>
            </w:rPr>
          </w:rPrChange>
        </w:rPr>
      </w:pPr>
      <w:r w:rsidRPr="00E91006">
        <w:rPr>
          <w:rPrChange w:id="999" w:author="Office2016S0116" w:date="2018-10-25T20:30:00Z">
            <w:rPr>
              <w:lang w:val="en-GB"/>
            </w:rPr>
          </w:rPrChange>
        </w:rPr>
        <w:t xml:space="preserve"> </w:t>
      </w:r>
      <w:ins w:id="1000" w:author="Office2016S0116" w:date="2018-10-25T20:30:00Z">
        <w:r>
          <w:rPr>
            <w:lang w:val="en-GB"/>
          </w:rPr>
          <w:fldChar w:fldCharType="begin"/>
        </w:r>
        <w:r w:rsidRPr="00B12BED">
          <w:rPr>
            <w:lang w:val="en-GB"/>
            <w:rPrChange w:id="1001" w:author="EDUS0116 OfficeS0116" w:date="2018-11-01T17:25:00Z">
              <w:rPr>
                <w:lang w:val="en-GB"/>
              </w:rPr>
            </w:rPrChange>
          </w:rPr>
          <w:instrText xml:space="preserve"> HYPERLINK "http://</w:instrText>
        </w:r>
      </w:ins>
      <w:r w:rsidRPr="00B12BED">
        <w:rPr>
          <w:lang w:val="en-GB"/>
          <w:rPrChange w:id="1002" w:author="EDUS0116 OfficeS0116" w:date="2018-11-01T17:25:00Z">
            <w:rPr>
              <w:lang w:val="en-GB"/>
            </w:rPr>
          </w:rPrChange>
        </w:rPr>
        <w:instrText>www.youtube.com/watch?v=fWwaWCkh9Ig&amp;list=PLNIWFrcmR15Jdevz2v30YipAJq0hnh2xM</w:instrText>
      </w:r>
      <w:ins w:id="1003" w:author="Office2016S0116" w:date="2018-10-25T20:30:00Z">
        <w:r w:rsidRPr="00B12BED">
          <w:rPr>
            <w:lang w:val="en-GB"/>
            <w:rPrChange w:id="1004" w:author="EDUS0116 OfficeS0116" w:date="2018-11-01T17:25:00Z">
              <w:rPr>
                <w:lang w:val="en-GB"/>
              </w:rPr>
            </w:rPrChange>
          </w:rPr>
          <w:instrText xml:space="preserve">" </w:instrText>
        </w:r>
        <w:r>
          <w:rPr>
            <w:lang w:val="en-GB"/>
          </w:rPr>
          <w:fldChar w:fldCharType="separate"/>
        </w:r>
      </w:ins>
      <w:r w:rsidRPr="00B12BED">
        <w:rPr>
          <w:rStyle w:val="Hyperlink"/>
          <w:lang w:val="en-GB"/>
          <w:rPrChange w:id="1005" w:author="EDUS0116 OfficeS0116" w:date="2018-11-01T17:25:00Z">
            <w:rPr>
              <w:rStyle w:val="Hyperlink"/>
              <w:lang w:val="en-GB"/>
            </w:rPr>
          </w:rPrChange>
        </w:rPr>
        <w:t>www.youtube.com/watch?v=fWwaWCkh9Ig&amp;list=PLNIWFrcmR15Jdevz2v30YipAJq0hnh2xM</w:t>
      </w:r>
      <w:ins w:id="1006" w:author="Office2016S0116" w:date="2018-10-25T20:30:00Z">
        <w:r>
          <w:rPr>
            <w:lang w:val="en-GB"/>
          </w:rPr>
          <w:fldChar w:fldCharType="end"/>
        </w:r>
        <w:r w:rsidRPr="00B12BED">
          <w:rPr>
            <w:lang w:val="en-GB"/>
            <w:rPrChange w:id="1007" w:author="EDUS0116 OfficeS0116" w:date="2018-11-01T17:25:00Z">
              <w:rPr>
                <w:lang w:val="en-GB"/>
              </w:rPr>
            </w:rPrChange>
          </w:rPr>
          <w:t xml:space="preserve"> [Sh15]</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F0551"/>
    <w:multiLevelType w:val="hybridMultilevel"/>
    <w:tmpl w:val="416AFB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6D3B31"/>
    <w:multiLevelType w:val="hybridMultilevel"/>
    <w:tmpl w:val="F744824E"/>
    <w:lvl w:ilvl="0" w:tplc="9236CF7A">
      <w:start w:val="1"/>
      <w:numFmt w:val="bullet"/>
      <w:lvlText w:val="-"/>
      <w:lvlJc w:val="left"/>
      <w:pPr>
        <w:ind w:left="108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24E6B50"/>
    <w:multiLevelType w:val="hybridMultilevel"/>
    <w:tmpl w:val="338C01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B5550FB"/>
    <w:multiLevelType w:val="hybridMultilevel"/>
    <w:tmpl w:val="F196878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C5408FE"/>
    <w:multiLevelType w:val="hybridMultilevel"/>
    <w:tmpl w:val="20EAFC7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C6C1891"/>
    <w:multiLevelType w:val="hybridMultilevel"/>
    <w:tmpl w:val="E0860A7E"/>
    <w:lvl w:ilvl="0" w:tplc="0407000F">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2D16983"/>
    <w:multiLevelType w:val="hybridMultilevel"/>
    <w:tmpl w:val="CE06385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82814CD"/>
    <w:multiLevelType w:val="hybridMultilevel"/>
    <w:tmpl w:val="411E8C1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466A20DC"/>
    <w:multiLevelType w:val="hybridMultilevel"/>
    <w:tmpl w:val="55807C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5D16EC0"/>
    <w:multiLevelType w:val="hybridMultilevel"/>
    <w:tmpl w:val="6EF0783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56CB04CE"/>
    <w:multiLevelType w:val="hybridMultilevel"/>
    <w:tmpl w:val="043CF222"/>
    <w:lvl w:ilvl="0" w:tplc="9236CF7A">
      <w:start w:val="1"/>
      <w:numFmt w:val="bullet"/>
      <w:lvlText w:val="-"/>
      <w:lvlJc w:val="left"/>
      <w:pPr>
        <w:ind w:left="1080" w:hanging="360"/>
      </w:pPr>
      <w:rPr>
        <w:rFonts w:ascii="Calibri" w:eastAsiaTheme="minorHAns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1" w15:restartNumberingAfterBreak="0">
    <w:nsid w:val="61BD605E"/>
    <w:multiLevelType w:val="hybridMultilevel"/>
    <w:tmpl w:val="9BDCB72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
  </w:num>
  <w:num w:numId="2">
    <w:abstractNumId w:val="3"/>
  </w:num>
  <w:num w:numId="3">
    <w:abstractNumId w:val="11"/>
  </w:num>
  <w:num w:numId="4">
    <w:abstractNumId w:val="4"/>
  </w:num>
  <w:num w:numId="5">
    <w:abstractNumId w:val="5"/>
  </w:num>
  <w:num w:numId="6">
    <w:abstractNumId w:val="9"/>
  </w:num>
  <w:num w:numId="7">
    <w:abstractNumId w:val="6"/>
  </w:num>
  <w:num w:numId="8">
    <w:abstractNumId w:val="2"/>
  </w:num>
  <w:num w:numId="9">
    <w:abstractNumId w:val="8"/>
  </w:num>
  <w:num w:numId="10">
    <w:abstractNumId w:val="10"/>
  </w:num>
  <w:num w:numId="11">
    <w:abstractNumId w:val="1"/>
  </w:num>
  <w:num w:numId="12">
    <w:abstractNumId w:val="7"/>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Office2016S0116">
    <w15:presenceInfo w15:providerId="None" w15:userId="Office2016S0116"/>
  </w15:person>
  <w15:person w15:author="EDUS0116 OfficeS0116">
    <w15:presenceInfo w15:providerId="None" w15:userId="EDUS0116 OfficeS01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trackRevisions/>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E8F"/>
    <w:rsid w:val="0000477E"/>
    <w:rsid w:val="00005E7E"/>
    <w:rsid w:val="000062CD"/>
    <w:rsid w:val="00011043"/>
    <w:rsid w:val="00021D88"/>
    <w:rsid w:val="000320A9"/>
    <w:rsid w:val="00041B98"/>
    <w:rsid w:val="00046DD5"/>
    <w:rsid w:val="00046E49"/>
    <w:rsid w:val="00051454"/>
    <w:rsid w:val="00051CBE"/>
    <w:rsid w:val="000523AC"/>
    <w:rsid w:val="00057EA3"/>
    <w:rsid w:val="00062CB9"/>
    <w:rsid w:val="00063B53"/>
    <w:rsid w:val="00074DE2"/>
    <w:rsid w:val="00095579"/>
    <w:rsid w:val="00096923"/>
    <w:rsid w:val="000A1F3B"/>
    <w:rsid w:val="000A3750"/>
    <w:rsid w:val="000A7305"/>
    <w:rsid w:val="000A75A8"/>
    <w:rsid w:val="000B4C37"/>
    <w:rsid w:val="000C2ED0"/>
    <w:rsid w:val="000C49BC"/>
    <w:rsid w:val="000C6CFC"/>
    <w:rsid w:val="000D301B"/>
    <w:rsid w:val="000E145A"/>
    <w:rsid w:val="000E2C3C"/>
    <w:rsid w:val="000E78C1"/>
    <w:rsid w:val="000F66EB"/>
    <w:rsid w:val="00104544"/>
    <w:rsid w:val="0010597E"/>
    <w:rsid w:val="0010684F"/>
    <w:rsid w:val="00110584"/>
    <w:rsid w:val="001122F7"/>
    <w:rsid w:val="00113FED"/>
    <w:rsid w:val="001155E5"/>
    <w:rsid w:val="001206A0"/>
    <w:rsid w:val="00140ED4"/>
    <w:rsid w:val="00147486"/>
    <w:rsid w:val="00153E2A"/>
    <w:rsid w:val="00154223"/>
    <w:rsid w:val="00155A8E"/>
    <w:rsid w:val="001665F4"/>
    <w:rsid w:val="001729D8"/>
    <w:rsid w:val="00186700"/>
    <w:rsid w:val="00195E8F"/>
    <w:rsid w:val="001B59B8"/>
    <w:rsid w:val="001C7414"/>
    <w:rsid w:val="001D4499"/>
    <w:rsid w:val="001D4634"/>
    <w:rsid w:val="001D7D5D"/>
    <w:rsid w:val="001E257D"/>
    <w:rsid w:val="002000E9"/>
    <w:rsid w:val="0020209F"/>
    <w:rsid w:val="00202C4C"/>
    <w:rsid w:val="00203D96"/>
    <w:rsid w:val="00205E7A"/>
    <w:rsid w:val="002120DA"/>
    <w:rsid w:val="002120E1"/>
    <w:rsid w:val="0021616F"/>
    <w:rsid w:val="002209D3"/>
    <w:rsid w:val="0022353F"/>
    <w:rsid w:val="00230675"/>
    <w:rsid w:val="00232F23"/>
    <w:rsid w:val="00235B5B"/>
    <w:rsid w:val="00245DB7"/>
    <w:rsid w:val="00254134"/>
    <w:rsid w:val="002561B6"/>
    <w:rsid w:val="00265879"/>
    <w:rsid w:val="00281DFE"/>
    <w:rsid w:val="00284C0C"/>
    <w:rsid w:val="002871A5"/>
    <w:rsid w:val="00294644"/>
    <w:rsid w:val="00295293"/>
    <w:rsid w:val="002A1D9B"/>
    <w:rsid w:val="002B0076"/>
    <w:rsid w:val="002C33ED"/>
    <w:rsid w:val="002C76ED"/>
    <w:rsid w:val="002D0BD6"/>
    <w:rsid w:val="002D3B15"/>
    <w:rsid w:val="002D4EE5"/>
    <w:rsid w:val="002E05DC"/>
    <w:rsid w:val="002E1A48"/>
    <w:rsid w:val="002F48B6"/>
    <w:rsid w:val="002F6B2A"/>
    <w:rsid w:val="00301C99"/>
    <w:rsid w:val="00305A5B"/>
    <w:rsid w:val="0030690E"/>
    <w:rsid w:val="003103F0"/>
    <w:rsid w:val="00317C03"/>
    <w:rsid w:val="00323F0F"/>
    <w:rsid w:val="0033308D"/>
    <w:rsid w:val="003438DD"/>
    <w:rsid w:val="003464E3"/>
    <w:rsid w:val="0034707C"/>
    <w:rsid w:val="0035417A"/>
    <w:rsid w:val="0037091C"/>
    <w:rsid w:val="00372BBC"/>
    <w:rsid w:val="00374DA8"/>
    <w:rsid w:val="00381887"/>
    <w:rsid w:val="00381B50"/>
    <w:rsid w:val="00382680"/>
    <w:rsid w:val="00393BFC"/>
    <w:rsid w:val="00394419"/>
    <w:rsid w:val="003A28D5"/>
    <w:rsid w:val="003B21F6"/>
    <w:rsid w:val="003B6FDA"/>
    <w:rsid w:val="003C77AF"/>
    <w:rsid w:val="003D283B"/>
    <w:rsid w:val="003D737E"/>
    <w:rsid w:val="003E0286"/>
    <w:rsid w:val="003E2C2C"/>
    <w:rsid w:val="003F43DB"/>
    <w:rsid w:val="00406D07"/>
    <w:rsid w:val="00412E6B"/>
    <w:rsid w:val="004146BD"/>
    <w:rsid w:val="00414C32"/>
    <w:rsid w:val="0042767B"/>
    <w:rsid w:val="004359B1"/>
    <w:rsid w:val="004509E5"/>
    <w:rsid w:val="00450C72"/>
    <w:rsid w:val="00450D75"/>
    <w:rsid w:val="00453F14"/>
    <w:rsid w:val="0045575D"/>
    <w:rsid w:val="004557E7"/>
    <w:rsid w:val="004767F7"/>
    <w:rsid w:val="00484D64"/>
    <w:rsid w:val="00485B64"/>
    <w:rsid w:val="00486CBC"/>
    <w:rsid w:val="00487B41"/>
    <w:rsid w:val="004915A7"/>
    <w:rsid w:val="00492112"/>
    <w:rsid w:val="004A0EE9"/>
    <w:rsid w:val="004A13E4"/>
    <w:rsid w:val="004A56A2"/>
    <w:rsid w:val="004B2ED7"/>
    <w:rsid w:val="004B30E1"/>
    <w:rsid w:val="004B32B0"/>
    <w:rsid w:val="004B5463"/>
    <w:rsid w:val="004E6F4B"/>
    <w:rsid w:val="004F09E9"/>
    <w:rsid w:val="004F0F10"/>
    <w:rsid w:val="004F109F"/>
    <w:rsid w:val="004F121A"/>
    <w:rsid w:val="004F58DB"/>
    <w:rsid w:val="004F767A"/>
    <w:rsid w:val="00513425"/>
    <w:rsid w:val="00517E73"/>
    <w:rsid w:val="0052180F"/>
    <w:rsid w:val="005243FC"/>
    <w:rsid w:val="00524C13"/>
    <w:rsid w:val="00524D38"/>
    <w:rsid w:val="00525927"/>
    <w:rsid w:val="00525A18"/>
    <w:rsid w:val="005354B3"/>
    <w:rsid w:val="00535DFC"/>
    <w:rsid w:val="00545FF2"/>
    <w:rsid w:val="00551BAD"/>
    <w:rsid w:val="00561D47"/>
    <w:rsid w:val="00562A8E"/>
    <w:rsid w:val="00564B0A"/>
    <w:rsid w:val="005671F3"/>
    <w:rsid w:val="005677AF"/>
    <w:rsid w:val="00573488"/>
    <w:rsid w:val="00574044"/>
    <w:rsid w:val="0057440E"/>
    <w:rsid w:val="00577145"/>
    <w:rsid w:val="00580F85"/>
    <w:rsid w:val="00583937"/>
    <w:rsid w:val="005842DA"/>
    <w:rsid w:val="005961AC"/>
    <w:rsid w:val="005A504A"/>
    <w:rsid w:val="005C4C15"/>
    <w:rsid w:val="005C6496"/>
    <w:rsid w:val="005C7378"/>
    <w:rsid w:val="005C7866"/>
    <w:rsid w:val="005D1894"/>
    <w:rsid w:val="005E44D8"/>
    <w:rsid w:val="005E5570"/>
    <w:rsid w:val="005F0605"/>
    <w:rsid w:val="005F2AA6"/>
    <w:rsid w:val="005F5002"/>
    <w:rsid w:val="0060090A"/>
    <w:rsid w:val="00601541"/>
    <w:rsid w:val="0060173B"/>
    <w:rsid w:val="00602503"/>
    <w:rsid w:val="00613817"/>
    <w:rsid w:val="0062054F"/>
    <w:rsid w:val="00621603"/>
    <w:rsid w:val="00625760"/>
    <w:rsid w:val="0062726D"/>
    <w:rsid w:val="0062768A"/>
    <w:rsid w:val="006430D4"/>
    <w:rsid w:val="006467B4"/>
    <w:rsid w:val="006609D8"/>
    <w:rsid w:val="0066166E"/>
    <w:rsid w:val="0066504D"/>
    <w:rsid w:val="006B3E68"/>
    <w:rsid w:val="006B42B6"/>
    <w:rsid w:val="006B4365"/>
    <w:rsid w:val="006B7C8C"/>
    <w:rsid w:val="006D1FE8"/>
    <w:rsid w:val="006E3825"/>
    <w:rsid w:val="006F71E6"/>
    <w:rsid w:val="006F752A"/>
    <w:rsid w:val="00701203"/>
    <w:rsid w:val="00704D31"/>
    <w:rsid w:val="00710144"/>
    <w:rsid w:val="00716013"/>
    <w:rsid w:val="0072212A"/>
    <w:rsid w:val="00732925"/>
    <w:rsid w:val="00740CB6"/>
    <w:rsid w:val="00741728"/>
    <w:rsid w:val="007552E1"/>
    <w:rsid w:val="00756F51"/>
    <w:rsid w:val="00761423"/>
    <w:rsid w:val="0076347C"/>
    <w:rsid w:val="0076429F"/>
    <w:rsid w:val="00766442"/>
    <w:rsid w:val="007669C5"/>
    <w:rsid w:val="007729BF"/>
    <w:rsid w:val="00780A15"/>
    <w:rsid w:val="007837C0"/>
    <w:rsid w:val="00786FAE"/>
    <w:rsid w:val="007917E7"/>
    <w:rsid w:val="00796C6F"/>
    <w:rsid w:val="007B227D"/>
    <w:rsid w:val="007D09D0"/>
    <w:rsid w:val="007D1C29"/>
    <w:rsid w:val="007E514F"/>
    <w:rsid w:val="007F5AF9"/>
    <w:rsid w:val="007F7A43"/>
    <w:rsid w:val="008005E4"/>
    <w:rsid w:val="00801E6D"/>
    <w:rsid w:val="00802E96"/>
    <w:rsid w:val="008052FA"/>
    <w:rsid w:val="00813BF9"/>
    <w:rsid w:val="0082044B"/>
    <w:rsid w:val="0082383B"/>
    <w:rsid w:val="0082510A"/>
    <w:rsid w:val="00825493"/>
    <w:rsid w:val="00825E1F"/>
    <w:rsid w:val="00836BA7"/>
    <w:rsid w:val="00844CEF"/>
    <w:rsid w:val="00845657"/>
    <w:rsid w:val="008610B3"/>
    <w:rsid w:val="00864CBC"/>
    <w:rsid w:val="008656C5"/>
    <w:rsid w:val="00870B70"/>
    <w:rsid w:val="00874FF4"/>
    <w:rsid w:val="00885270"/>
    <w:rsid w:val="008A1BC4"/>
    <w:rsid w:val="008B0931"/>
    <w:rsid w:val="008C1CC3"/>
    <w:rsid w:val="008C6E58"/>
    <w:rsid w:val="008E0C2F"/>
    <w:rsid w:val="008E24BA"/>
    <w:rsid w:val="008E2CA3"/>
    <w:rsid w:val="008E46A6"/>
    <w:rsid w:val="008F2AFD"/>
    <w:rsid w:val="008F3138"/>
    <w:rsid w:val="00902F22"/>
    <w:rsid w:val="00903B4D"/>
    <w:rsid w:val="0090403C"/>
    <w:rsid w:val="009107DB"/>
    <w:rsid w:val="00914442"/>
    <w:rsid w:val="009207FE"/>
    <w:rsid w:val="00920E09"/>
    <w:rsid w:val="00925CF6"/>
    <w:rsid w:val="00927FC7"/>
    <w:rsid w:val="00931E37"/>
    <w:rsid w:val="00940ADF"/>
    <w:rsid w:val="00944C88"/>
    <w:rsid w:val="00945F23"/>
    <w:rsid w:val="009517D1"/>
    <w:rsid w:val="00952CDC"/>
    <w:rsid w:val="009726CC"/>
    <w:rsid w:val="0097298F"/>
    <w:rsid w:val="0097797A"/>
    <w:rsid w:val="00985B6A"/>
    <w:rsid w:val="00986206"/>
    <w:rsid w:val="0099035C"/>
    <w:rsid w:val="009904D5"/>
    <w:rsid w:val="00992421"/>
    <w:rsid w:val="009A2AE2"/>
    <w:rsid w:val="009B570D"/>
    <w:rsid w:val="009C0C76"/>
    <w:rsid w:val="009C0ED4"/>
    <w:rsid w:val="009C129A"/>
    <w:rsid w:val="009D4D06"/>
    <w:rsid w:val="009E2DA5"/>
    <w:rsid w:val="00A04310"/>
    <w:rsid w:val="00A11D67"/>
    <w:rsid w:val="00A16C02"/>
    <w:rsid w:val="00A24A73"/>
    <w:rsid w:val="00A26AED"/>
    <w:rsid w:val="00A34FFE"/>
    <w:rsid w:val="00A45168"/>
    <w:rsid w:val="00A77C7F"/>
    <w:rsid w:val="00A80556"/>
    <w:rsid w:val="00A82687"/>
    <w:rsid w:val="00A84ED0"/>
    <w:rsid w:val="00A85AC2"/>
    <w:rsid w:val="00A90859"/>
    <w:rsid w:val="00A93EF7"/>
    <w:rsid w:val="00AA09CF"/>
    <w:rsid w:val="00AA4BE2"/>
    <w:rsid w:val="00AB3211"/>
    <w:rsid w:val="00AB4013"/>
    <w:rsid w:val="00AB5E92"/>
    <w:rsid w:val="00AB6B06"/>
    <w:rsid w:val="00AC5B94"/>
    <w:rsid w:val="00AD1577"/>
    <w:rsid w:val="00AD2F58"/>
    <w:rsid w:val="00AD430D"/>
    <w:rsid w:val="00AD4F36"/>
    <w:rsid w:val="00AE512D"/>
    <w:rsid w:val="00AE5232"/>
    <w:rsid w:val="00AE6FC3"/>
    <w:rsid w:val="00AF7B23"/>
    <w:rsid w:val="00B12BED"/>
    <w:rsid w:val="00B138E8"/>
    <w:rsid w:val="00B13C89"/>
    <w:rsid w:val="00B170F4"/>
    <w:rsid w:val="00B23867"/>
    <w:rsid w:val="00B24C3D"/>
    <w:rsid w:val="00B32990"/>
    <w:rsid w:val="00B32FF0"/>
    <w:rsid w:val="00B37D2C"/>
    <w:rsid w:val="00B42702"/>
    <w:rsid w:val="00B44423"/>
    <w:rsid w:val="00B46055"/>
    <w:rsid w:val="00B4640D"/>
    <w:rsid w:val="00B501B2"/>
    <w:rsid w:val="00B529BE"/>
    <w:rsid w:val="00B5593E"/>
    <w:rsid w:val="00B720D5"/>
    <w:rsid w:val="00B73D0F"/>
    <w:rsid w:val="00B74673"/>
    <w:rsid w:val="00B75916"/>
    <w:rsid w:val="00B81586"/>
    <w:rsid w:val="00B84BD8"/>
    <w:rsid w:val="00B94CDE"/>
    <w:rsid w:val="00BA0CCF"/>
    <w:rsid w:val="00BB0607"/>
    <w:rsid w:val="00BC1FAF"/>
    <w:rsid w:val="00BC24BD"/>
    <w:rsid w:val="00BC4A4E"/>
    <w:rsid w:val="00BD20DF"/>
    <w:rsid w:val="00C104E7"/>
    <w:rsid w:val="00C17B85"/>
    <w:rsid w:val="00C22CB5"/>
    <w:rsid w:val="00C30E15"/>
    <w:rsid w:val="00C32DBA"/>
    <w:rsid w:val="00C43E47"/>
    <w:rsid w:val="00C44C82"/>
    <w:rsid w:val="00C47BE6"/>
    <w:rsid w:val="00C512AF"/>
    <w:rsid w:val="00C5233C"/>
    <w:rsid w:val="00C5548E"/>
    <w:rsid w:val="00C71059"/>
    <w:rsid w:val="00C80D7E"/>
    <w:rsid w:val="00C8245E"/>
    <w:rsid w:val="00C97222"/>
    <w:rsid w:val="00CA01E1"/>
    <w:rsid w:val="00CA3F4B"/>
    <w:rsid w:val="00CB1183"/>
    <w:rsid w:val="00CB465D"/>
    <w:rsid w:val="00CC3DEA"/>
    <w:rsid w:val="00CC3EBF"/>
    <w:rsid w:val="00CD7332"/>
    <w:rsid w:val="00CE5306"/>
    <w:rsid w:val="00CE59B8"/>
    <w:rsid w:val="00CE6229"/>
    <w:rsid w:val="00CE66FA"/>
    <w:rsid w:val="00CE6D10"/>
    <w:rsid w:val="00CE75F7"/>
    <w:rsid w:val="00CE7FC4"/>
    <w:rsid w:val="00D02333"/>
    <w:rsid w:val="00D04C8E"/>
    <w:rsid w:val="00D05FBE"/>
    <w:rsid w:val="00D1035E"/>
    <w:rsid w:val="00D13831"/>
    <w:rsid w:val="00D14ABD"/>
    <w:rsid w:val="00D20FCD"/>
    <w:rsid w:val="00D25564"/>
    <w:rsid w:val="00D2624B"/>
    <w:rsid w:val="00D26D35"/>
    <w:rsid w:val="00D27B0C"/>
    <w:rsid w:val="00D40CD4"/>
    <w:rsid w:val="00D41565"/>
    <w:rsid w:val="00D46C7B"/>
    <w:rsid w:val="00D50240"/>
    <w:rsid w:val="00D53A82"/>
    <w:rsid w:val="00D63CD3"/>
    <w:rsid w:val="00D70D48"/>
    <w:rsid w:val="00D76229"/>
    <w:rsid w:val="00D833B0"/>
    <w:rsid w:val="00D929F0"/>
    <w:rsid w:val="00D92DFB"/>
    <w:rsid w:val="00DA592D"/>
    <w:rsid w:val="00DB1FB8"/>
    <w:rsid w:val="00DB2603"/>
    <w:rsid w:val="00DB420D"/>
    <w:rsid w:val="00DB51A0"/>
    <w:rsid w:val="00DC00B9"/>
    <w:rsid w:val="00DC2DB7"/>
    <w:rsid w:val="00DC31AC"/>
    <w:rsid w:val="00DC5622"/>
    <w:rsid w:val="00DD264C"/>
    <w:rsid w:val="00DE1785"/>
    <w:rsid w:val="00DE38FD"/>
    <w:rsid w:val="00DE464A"/>
    <w:rsid w:val="00E10D68"/>
    <w:rsid w:val="00E266F5"/>
    <w:rsid w:val="00E45063"/>
    <w:rsid w:val="00E51951"/>
    <w:rsid w:val="00E55529"/>
    <w:rsid w:val="00E6292A"/>
    <w:rsid w:val="00E62956"/>
    <w:rsid w:val="00E63EA3"/>
    <w:rsid w:val="00E647B6"/>
    <w:rsid w:val="00E64A3F"/>
    <w:rsid w:val="00E67564"/>
    <w:rsid w:val="00E70FEB"/>
    <w:rsid w:val="00E80FFB"/>
    <w:rsid w:val="00E8295B"/>
    <w:rsid w:val="00E83A58"/>
    <w:rsid w:val="00E8676B"/>
    <w:rsid w:val="00E91006"/>
    <w:rsid w:val="00EA442A"/>
    <w:rsid w:val="00EA46C7"/>
    <w:rsid w:val="00EA7101"/>
    <w:rsid w:val="00EA7A26"/>
    <w:rsid w:val="00EB3CDC"/>
    <w:rsid w:val="00EB5603"/>
    <w:rsid w:val="00EB5C02"/>
    <w:rsid w:val="00EC32E8"/>
    <w:rsid w:val="00ED3543"/>
    <w:rsid w:val="00ED771B"/>
    <w:rsid w:val="00EE4818"/>
    <w:rsid w:val="00EE4A5C"/>
    <w:rsid w:val="00EF2634"/>
    <w:rsid w:val="00EF6899"/>
    <w:rsid w:val="00F05200"/>
    <w:rsid w:val="00F0585C"/>
    <w:rsid w:val="00F20CCD"/>
    <w:rsid w:val="00F20D34"/>
    <w:rsid w:val="00F217E8"/>
    <w:rsid w:val="00F27CCD"/>
    <w:rsid w:val="00F36C48"/>
    <w:rsid w:val="00F410AC"/>
    <w:rsid w:val="00F43564"/>
    <w:rsid w:val="00F57391"/>
    <w:rsid w:val="00F619D1"/>
    <w:rsid w:val="00F63B2C"/>
    <w:rsid w:val="00F70CB9"/>
    <w:rsid w:val="00F757CC"/>
    <w:rsid w:val="00F8536A"/>
    <w:rsid w:val="00F85382"/>
    <w:rsid w:val="00F863A5"/>
    <w:rsid w:val="00F93229"/>
    <w:rsid w:val="00F94F03"/>
    <w:rsid w:val="00FA0526"/>
    <w:rsid w:val="00FA06AA"/>
    <w:rsid w:val="00FA7E40"/>
    <w:rsid w:val="00FC147F"/>
    <w:rsid w:val="00FD119C"/>
    <w:rsid w:val="00FD3D47"/>
    <w:rsid w:val="00FF761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D222A9"/>
  <w15:docId w15:val="{8922CD87-96F8-4455-B036-7BA812E9E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5E8F"/>
    <w:rPr>
      <w:sz w:val="24"/>
    </w:rPr>
  </w:style>
  <w:style w:type="paragraph" w:styleId="berschrift1">
    <w:name w:val="heading 1"/>
    <w:basedOn w:val="Standard"/>
    <w:next w:val="Standard"/>
    <w:link w:val="berschrift1Zchn"/>
    <w:uiPriority w:val="9"/>
    <w:qFormat/>
    <w:rsid w:val="00AC5B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C5B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665F4"/>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Standard"/>
    <w:next w:val="Standard"/>
    <w:link w:val="berschrift4Zchn"/>
    <w:uiPriority w:val="9"/>
    <w:unhideWhenUsed/>
    <w:qFormat/>
    <w:rsid w:val="00D7622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195E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195E8F"/>
    <w:rPr>
      <w:rFonts w:asciiTheme="majorHAnsi" w:eastAsiaTheme="majorEastAsia" w:hAnsiTheme="majorHAnsi" w:cstheme="majorBidi"/>
      <w:spacing w:val="-10"/>
      <w:kern w:val="28"/>
      <w:sz w:val="56"/>
      <w:szCs w:val="56"/>
    </w:rPr>
  </w:style>
  <w:style w:type="paragraph" w:styleId="Kopfzeile">
    <w:name w:val="header"/>
    <w:basedOn w:val="Standard"/>
    <w:link w:val="KopfzeileZchn"/>
    <w:uiPriority w:val="99"/>
    <w:unhideWhenUsed/>
    <w:rsid w:val="00AC5B9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C5B94"/>
    <w:rPr>
      <w:sz w:val="24"/>
    </w:rPr>
  </w:style>
  <w:style w:type="paragraph" w:styleId="Fuzeile">
    <w:name w:val="footer"/>
    <w:basedOn w:val="Standard"/>
    <w:link w:val="FuzeileZchn"/>
    <w:uiPriority w:val="99"/>
    <w:unhideWhenUsed/>
    <w:rsid w:val="00AC5B9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C5B94"/>
    <w:rPr>
      <w:sz w:val="24"/>
    </w:rPr>
  </w:style>
  <w:style w:type="character" w:customStyle="1" w:styleId="berschrift1Zchn">
    <w:name w:val="Überschrift 1 Zchn"/>
    <w:basedOn w:val="Absatz-Standardschriftart"/>
    <w:link w:val="berschrift1"/>
    <w:uiPriority w:val="9"/>
    <w:rsid w:val="00AC5B94"/>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AC5B94"/>
    <w:pPr>
      <w:outlineLvl w:val="9"/>
    </w:pPr>
    <w:rPr>
      <w:lang w:eastAsia="de-DE"/>
    </w:rPr>
  </w:style>
  <w:style w:type="paragraph" w:styleId="Verzeichnis2">
    <w:name w:val="toc 2"/>
    <w:basedOn w:val="Standard"/>
    <w:next w:val="Standard"/>
    <w:autoRedefine/>
    <w:uiPriority w:val="39"/>
    <w:unhideWhenUsed/>
    <w:rsid w:val="00AC5B94"/>
    <w:pPr>
      <w:spacing w:after="100"/>
      <w:ind w:left="220"/>
    </w:pPr>
    <w:rPr>
      <w:rFonts w:eastAsiaTheme="minorEastAsia" w:cs="Times New Roman"/>
      <w:sz w:val="22"/>
      <w:lang w:eastAsia="de-DE"/>
    </w:rPr>
  </w:style>
  <w:style w:type="paragraph" w:styleId="Verzeichnis1">
    <w:name w:val="toc 1"/>
    <w:basedOn w:val="Standard"/>
    <w:next w:val="Standard"/>
    <w:autoRedefine/>
    <w:uiPriority w:val="39"/>
    <w:unhideWhenUsed/>
    <w:rsid w:val="00AC5B94"/>
    <w:pPr>
      <w:spacing w:after="100"/>
    </w:pPr>
    <w:rPr>
      <w:rFonts w:eastAsiaTheme="minorEastAsia" w:cs="Times New Roman"/>
      <w:sz w:val="22"/>
      <w:lang w:eastAsia="de-DE"/>
    </w:rPr>
  </w:style>
  <w:style w:type="paragraph" w:styleId="Verzeichnis3">
    <w:name w:val="toc 3"/>
    <w:basedOn w:val="Standard"/>
    <w:next w:val="Standard"/>
    <w:autoRedefine/>
    <w:uiPriority w:val="39"/>
    <w:unhideWhenUsed/>
    <w:rsid w:val="00AC5B94"/>
    <w:pPr>
      <w:spacing w:after="100"/>
      <w:ind w:left="440"/>
    </w:pPr>
    <w:rPr>
      <w:rFonts w:eastAsiaTheme="minorEastAsia" w:cs="Times New Roman"/>
      <w:sz w:val="22"/>
      <w:lang w:eastAsia="de-DE"/>
    </w:rPr>
  </w:style>
  <w:style w:type="character" w:customStyle="1" w:styleId="berschrift2Zchn">
    <w:name w:val="Überschrift 2 Zchn"/>
    <w:basedOn w:val="Absatz-Standardschriftart"/>
    <w:link w:val="berschrift2"/>
    <w:uiPriority w:val="9"/>
    <w:rsid w:val="00AC5B94"/>
    <w:rPr>
      <w:rFonts w:asciiTheme="majorHAnsi" w:eastAsiaTheme="majorEastAsia" w:hAnsiTheme="majorHAnsi" w:cstheme="majorBidi"/>
      <w:color w:val="2F5496" w:themeColor="accent1" w:themeShade="BF"/>
      <w:sz w:val="26"/>
      <w:szCs w:val="26"/>
    </w:rPr>
  </w:style>
  <w:style w:type="paragraph" w:styleId="Funotentext">
    <w:name w:val="footnote text"/>
    <w:basedOn w:val="Standard"/>
    <w:link w:val="FunotentextZchn"/>
    <w:uiPriority w:val="99"/>
    <w:semiHidden/>
    <w:unhideWhenUsed/>
    <w:rsid w:val="0010454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104544"/>
    <w:rPr>
      <w:sz w:val="20"/>
      <w:szCs w:val="20"/>
    </w:rPr>
  </w:style>
  <w:style w:type="character" w:styleId="Funotenzeichen">
    <w:name w:val="footnote reference"/>
    <w:basedOn w:val="Absatz-Standardschriftart"/>
    <w:uiPriority w:val="99"/>
    <w:semiHidden/>
    <w:unhideWhenUsed/>
    <w:rsid w:val="00104544"/>
    <w:rPr>
      <w:vertAlign w:val="superscript"/>
    </w:rPr>
  </w:style>
  <w:style w:type="character" w:styleId="Hyperlink">
    <w:name w:val="Hyperlink"/>
    <w:basedOn w:val="Absatz-Standardschriftart"/>
    <w:uiPriority w:val="99"/>
    <w:unhideWhenUsed/>
    <w:rsid w:val="00E266F5"/>
    <w:rPr>
      <w:color w:val="0563C1" w:themeColor="hyperlink"/>
      <w:u w:val="single"/>
    </w:rPr>
  </w:style>
  <w:style w:type="character" w:customStyle="1" w:styleId="NichtaufgelsteErwhnung1">
    <w:name w:val="Nicht aufgelöste Erwähnung1"/>
    <w:basedOn w:val="Absatz-Standardschriftart"/>
    <w:uiPriority w:val="99"/>
    <w:semiHidden/>
    <w:unhideWhenUsed/>
    <w:rsid w:val="00E266F5"/>
    <w:rPr>
      <w:color w:val="808080"/>
      <w:shd w:val="clear" w:color="auto" w:fill="E6E6E6"/>
    </w:rPr>
  </w:style>
  <w:style w:type="paragraph" w:styleId="Listenabsatz">
    <w:name w:val="List Paragraph"/>
    <w:basedOn w:val="Standard"/>
    <w:uiPriority w:val="34"/>
    <w:qFormat/>
    <w:rsid w:val="005C6496"/>
    <w:pPr>
      <w:ind w:left="720"/>
      <w:contextualSpacing/>
    </w:pPr>
  </w:style>
  <w:style w:type="character" w:customStyle="1" w:styleId="berschrift3Zchn">
    <w:name w:val="Überschrift 3 Zchn"/>
    <w:basedOn w:val="Absatz-Standardschriftart"/>
    <w:link w:val="berschrift3"/>
    <w:uiPriority w:val="9"/>
    <w:rsid w:val="001665F4"/>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844C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B529BE"/>
    <w:pPr>
      <w:spacing w:after="200" w:line="240" w:lineRule="auto"/>
    </w:pPr>
    <w:rPr>
      <w:i/>
      <w:iCs/>
      <w:color w:val="44546A" w:themeColor="text2"/>
      <w:sz w:val="18"/>
      <w:szCs w:val="18"/>
    </w:rPr>
  </w:style>
  <w:style w:type="paragraph" w:styleId="Sprechblasentext">
    <w:name w:val="Balloon Text"/>
    <w:basedOn w:val="Standard"/>
    <w:link w:val="SprechblasentextZchn"/>
    <w:uiPriority w:val="99"/>
    <w:semiHidden/>
    <w:unhideWhenUsed/>
    <w:rsid w:val="000D301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D301B"/>
    <w:rPr>
      <w:rFonts w:ascii="Tahoma" w:hAnsi="Tahoma" w:cs="Tahoma"/>
      <w:sz w:val="16"/>
      <w:szCs w:val="16"/>
    </w:rPr>
  </w:style>
  <w:style w:type="character" w:customStyle="1" w:styleId="NichtaufgelsteErwhnung2">
    <w:name w:val="Nicht aufgelöste Erwähnung2"/>
    <w:basedOn w:val="Absatz-Standardschriftart"/>
    <w:uiPriority w:val="99"/>
    <w:semiHidden/>
    <w:unhideWhenUsed/>
    <w:rsid w:val="00492112"/>
    <w:rPr>
      <w:color w:val="605E5C"/>
      <w:shd w:val="clear" w:color="auto" w:fill="E1DFDD"/>
    </w:rPr>
  </w:style>
  <w:style w:type="character" w:customStyle="1" w:styleId="berschrift4Zchn">
    <w:name w:val="Überschrift 4 Zchn"/>
    <w:basedOn w:val="Absatz-Standardschriftart"/>
    <w:link w:val="berschrift4"/>
    <w:uiPriority w:val="9"/>
    <w:rsid w:val="00D76229"/>
    <w:rPr>
      <w:rFonts w:asciiTheme="majorHAnsi" w:eastAsiaTheme="majorEastAsia" w:hAnsiTheme="majorHAnsi" w:cstheme="majorBidi"/>
      <w:i/>
      <w:iCs/>
      <w:color w:val="2F5496" w:themeColor="accent1" w:themeShade="BF"/>
      <w:sz w:val="24"/>
    </w:rPr>
  </w:style>
  <w:style w:type="character" w:styleId="Kommentarzeichen">
    <w:name w:val="annotation reference"/>
    <w:basedOn w:val="Absatz-Standardschriftart"/>
    <w:uiPriority w:val="99"/>
    <w:semiHidden/>
    <w:unhideWhenUsed/>
    <w:rsid w:val="002D4EE5"/>
    <w:rPr>
      <w:sz w:val="16"/>
      <w:szCs w:val="16"/>
    </w:rPr>
  </w:style>
  <w:style w:type="paragraph" w:styleId="Kommentartext">
    <w:name w:val="annotation text"/>
    <w:basedOn w:val="Standard"/>
    <w:link w:val="KommentartextZchn"/>
    <w:uiPriority w:val="99"/>
    <w:semiHidden/>
    <w:unhideWhenUsed/>
    <w:rsid w:val="002D4EE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D4EE5"/>
    <w:rPr>
      <w:sz w:val="20"/>
      <w:szCs w:val="20"/>
    </w:rPr>
  </w:style>
  <w:style w:type="paragraph" w:styleId="Kommentarthema">
    <w:name w:val="annotation subject"/>
    <w:basedOn w:val="Kommentartext"/>
    <w:next w:val="Kommentartext"/>
    <w:link w:val="KommentarthemaZchn"/>
    <w:uiPriority w:val="99"/>
    <w:semiHidden/>
    <w:unhideWhenUsed/>
    <w:rsid w:val="002D4EE5"/>
    <w:rPr>
      <w:b/>
      <w:bCs/>
    </w:rPr>
  </w:style>
  <w:style w:type="character" w:customStyle="1" w:styleId="KommentarthemaZchn">
    <w:name w:val="Kommentarthema Zchn"/>
    <w:basedOn w:val="KommentartextZchn"/>
    <w:link w:val="Kommentarthema"/>
    <w:uiPriority w:val="99"/>
    <w:semiHidden/>
    <w:rsid w:val="002D4EE5"/>
    <w:rPr>
      <w:b/>
      <w:bCs/>
      <w:sz w:val="20"/>
      <w:szCs w:val="20"/>
    </w:rPr>
  </w:style>
  <w:style w:type="character" w:customStyle="1" w:styleId="NichtaufgelsteErwhnung3">
    <w:name w:val="Nicht aufgelöste Erwähnung3"/>
    <w:basedOn w:val="Absatz-Standardschriftart"/>
    <w:uiPriority w:val="99"/>
    <w:semiHidden/>
    <w:unhideWhenUsed/>
    <w:rsid w:val="00B501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898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microsoft.com/office/2011/relationships/people" Target="people.xml"/></Relationships>
</file>

<file path=word/_rels/footnotes.xml.rels><?xml version="1.0" encoding="UTF-8" standalone="yes"?>
<Relationships xmlns="http://schemas.openxmlformats.org/package/2006/relationships"><Relationship Id="rId3" Type="http://schemas.openxmlformats.org/officeDocument/2006/relationships/hyperlink" Target="https://docs.oracle.com/javase/tutorial/jaxp/dom/when.html" TargetMode="External"/><Relationship Id="rId2" Type="http://schemas.openxmlformats.org/officeDocument/2006/relationships/hyperlink" Target="https://trello.com/b/Hg1mSbSR/w-seminar-familienkallender-eric-brendel" TargetMode="External"/><Relationship Id="rId1" Type="http://schemas.openxmlformats.org/officeDocument/2006/relationships/hyperlink" Target="https://github.com/Reiswaffl/Kalendar/wiki"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09-17T07:35:21.796"/>
    </inkml:context>
    <inkml:brush xml:id="br0">
      <inkml:brushProperty name="width" value="0.025" units="cm"/>
      <inkml:brushProperty name="height" value="0.025" units="cm"/>
    </inkml:brush>
  </inkml:definitions>
  <inkml:trace contextRef="#ctx0" brushRef="#br0">476 65 14688 0 0,'0'0'320'0'0,"-13"0"72"0"0,-14-13 16 0 0,1 13 0 0 0,-1 0-328 0 0,-12-12-80 0 0,12 12 0 0 0,1 0 0 0 0,-1-14 415 0 0,2 14 73 0 0,-15 0 16 0 0,14-12 0 0 0,-1 12-88 0 0,1 0-24 0 0,13 0 0 0 0,-14-13 0 0 0,14 13-296 0 0,-14 0-96 0 0,14 13 0 0 0,0-13-5279 0 0,0 26-1089 0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4A6410-E910-473A-9F7F-51489029B9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4871</Words>
  <Characters>30690</Characters>
  <Application>Microsoft Office Word</Application>
  <DocSecurity>0</DocSecurity>
  <Lines>255</Lines>
  <Paragraphs>70</Paragraphs>
  <ScaleCrop>false</ScaleCrop>
  <HeadingPairs>
    <vt:vector size="4" baseType="variant">
      <vt:variant>
        <vt:lpstr>Titel</vt:lpstr>
      </vt:variant>
      <vt:variant>
        <vt:i4>1</vt:i4>
      </vt:variant>
      <vt:variant>
        <vt:lpstr>Überschriften</vt:lpstr>
      </vt:variant>
      <vt:variant>
        <vt:i4>50</vt:i4>
      </vt:variant>
    </vt:vector>
  </HeadingPairs>
  <TitlesOfParts>
    <vt:vector size="51" baseType="lpstr">
      <vt:lpstr/>
      <vt:lpstr/>
      <vt:lpstr>VORWORT</vt:lpstr>
      <vt:lpstr>EINLEITUNG</vt:lpstr>
      <vt:lpstr/>
      <vt:lpstr>XML UND DTD </vt:lpstr>
      <vt:lpstr/>
      <vt:lpstr>    </vt:lpstr>
      <vt:lpstr>    XML </vt:lpstr>
      <vt:lpstr>    </vt:lpstr>
      <vt:lpstr>        Was bedeutet das für die Implementierung?</vt:lpstr>
      <vt:lpstr>        Welchen Nutzen kann der Programmierer daraus ziehen?</vt:lpstr>
      <vt:lpstr>    DTD</vt:lpstr>
      <vt:lpstr>    </vt:lpstr>
      <vt:lpstr>        Notwendigkeit und Vorteile einer DTD</vt:lpstr>
      <vt:lpstr>        Beispiel einer DTD (Auszug aus der CalML)</vt:lpstr>
      <vt:lpstr/>
      <vt:lpstr/>
      <vt:lpstr>TERMINKALENDER</vt:lpstr>
      <vt:lpstr/>
      <vt:lpstr>    Produkt und Funktione  n</vt:lpstr>
      <vt:lpstr>    </vt:lpstr>
      <vt:lpstr>    Bei dem Pro</vt:lpstr>
      <vt:lpstr>        Beginn des Projekts </vt:lpstr>
      <vt:lpstr>        </vt:lpstr>
      <vt:lpstr>        User Stories </vt:lpstr>
      <vt:lpstr>        Tasks und Prototypen </vt:lpstr>
      <vt:lpstr>        Tasks </vt:lpstr>
      <vt:lpstr>        Während UserStories die Aufgabe haben, für den Endnutzer erkennbar und verständl</vt:lpstr>
      <vt:lpstr>        Prototypen</vt:lpstr>
      <vt:lpstr>        Zeitliche Planung </vt:lpstr>
      <vt:lpstr>        </vt:lpstr>
      <vt:lpstr>    Zusammenarbeit der Klassen (Klassendiagramm)</vt:lpstr>
      <vt:lpstr>    DTD (eigene Sprache)</vt:lpstr>
      <vt:lpstr>        Struktur </vt:lpstr>
      <vt:lpstr>    Schnittstelle Java XML (Datenspeicherung)</vt:lpstr>
      <vt:lpstr>    </vt:lpstr>
      <vt:lpstr>        Wahl der verwendeten Bibliothek</vt:lpstr>
      <vt:lpstr>        </vt:lpstr>
      <vt:lpstr>        Implementierung </vt:lpstr>
      <vt:lpstr>        </vt:lpstr>
      <vt:lpstr>    Logic </vt:lpstr>
      <vt:lpstr>    GUI mit JavaFX</vt:lpstr>
      <vt:lpstr>        Entscheidung über Methode zur Erstellung der GUI </vt:lpstr>
      <vt:lpstr>        Implementierung </vt:lpstr>
      <vt:lpstr>    Fazit </vt:lpstr>
      <vt:lpstr/>
      <vt:lpstr>Literaturverzeichnis LITERATURVERZEICHNIS </vt:lpstr>
      <vt:lpstr>ANHÄNGE</vt:lpstr>
      <vt:lpstr>    Installationshinweise </vt:lpstr>
      <vt:lpstr>    Quelltext</vt:lpstr>
    </vt:vector>
  </TitlesOfParts>
  <Company>MBDA-D</Company>
  <LinksUpToDate>false</LinksUpToDate>
  <CharactersWithSpaces>35491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Office2016S0116</dc:creator>
  <cp:lastModifiedBy>Office2016S0116</cp:lastModifiedBy>
  <cp:revision>24</cp:revision>
  <dcterms:created xsi:type="dcterms:W3CDTF">2018-10-27T03:54:00Z</dcterms:created>
  <dcterms:modified xsi:type="dcterms:W3CDTF">2018-11-01T13:54:00Z</dcterms:modified>
</cp:coreProperties>
</file>